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F7B88B" w14:textId="77777777" w:rsidR="00D95790" w:rsidRDefault="00000000">
      <w:pPr>
        <w:spacing w:line="276" w:lineRule="auto"/>
        <w:ind w:firstLineChars="0" w:firstLine="0"/>
        <w:jc w:val="center"/>
        <w:rPr>
          <w:rFonts w:eastAsia="標楷體"/>
          <w:bCs/>
          <w:spacing w:val="200"/>
          <w:sz w:val="44"/>
        </w:rPr>
      </w:pPr>
      <w:r>
        <w:rPr>
          <w:rFonts w:eastAsia="標楷體" w:hint="eastAsia"/>
          <w:bCs/>
          <w:spacing w:val="200"/>
          <w:sz w:val="44"/>
        </w:rPr>
        <w:t>國立成功大學</w:t>
      </w:r>
    </w:p>
    <w:p w14:paraId="4D6F72DA" w14:textId="77777777" w:rsidR="00D95790" w:rsidRDefault="00000000">
      <w:pPr>
        <w:spacing w:line="276" w:lineRule="auto"/>
        <w:ind w:firstLineChars="0" w:firstLine="0"/>
        <w:jc w:val="center"/>
        <w:rPr>
          <w:rFonts w:eastAsia="標楷體"/>
          <w:bCs/>
          <w:spacing w:val="200"/>
          <w:sz w:val="44"/>
        </w:rPr>
      </w:pPr>
      <w:r>
        <w:rPr>
          <w:rFonts w:eastAsia="標楷體" w:hint="eastAsia"/>
          <w:bCs/>
          <w:spacing w:val="200"/>
          <w:sz w:val="44"/>
        </w:rPr>
        <w:t>生物醫學工程研究所</w:t>
      </w:r>
    </w:p>
    <w:p w14:paraId="4796048A" w14:textId="77777777" w:rsidR="00D95790" w:rsidRDefault="00000000">
      <w:pPr>
        <w:spacing w:line="276" w:lineRule="auto"/>
        <w:ind w:firstLineChars="0" w:firstLine="0"/>
        <w:jc w:val="center"/>
        <w:rPr>
          <w:rFonts w:eastAsia="標楷體"/>
          <w:b/>
          <w:spacing w:val="200"/>
          <w:sz w:val="44"/>
        </w:rPr>
      </w:pPr>
      <w:r>
        <w:rPr>
          <w:rFonts w:eastAsia="標楷體" w:hint="eastAsia"/>
          <w:bCs/>
          <w:spacing w:val="200"/>
          <w:sz w:val="44"/>
        </w:rPr>
        <w:t>碩士論文</w:t>
      </w:r>
      <w:r>
        <w:rPr>
          <w:rFonts w:eastAsia="標楷體" w:hint="eastAsia"/>
          <w:bCs/>
          <w:spacing w:val="200"/>
          <w:sz w:val="44"/>
        </w:rPr>
        <w:t>(</w:t>
      </w:r>
      <w:r>
        <w:rPr>
          <w:rFonts w:eastAsia="標楷體" w:hint="eastAsia"/>
          <w:bCs/>
          <w:spacing w:val="200"/>
          <w:sz w:val="44"/>
        </w:rPr>
        <w:t>初稿</w:t>
      </w:r>
      <w:r>
        <w:rPr>
          <w:rFonts w:eastAsia="標楷體" w:hint="eastAsia"/>
          <w:bCs/>
          <w:spacing w:val="200"/>
          <w:sz w:val="44"/>
        </w:rPr>
        <w:t>)</w:t>
      </w:r>
    </w:p>
    <w:p w14:paraId="6138F8D3" w14:textId="77777777" w:rsidR="00D95790" w:rsidRDefault="00D95790">
      <w:pPr>
        <w:spacing w:line="276" w:lineRule="auto"/>
        <w:ind w:firstLineChars="0" w:firstLine="0"/>
        <w:jc w:val="center"/>
        <w:rPr>
          <w:rFonts w:eastAsia="標楷體"/>
          <w:b/>
          <w:sz w:val="44"/>
        </w:rPr>
      </w:pPr>
    </w:p>
    <w:p w14:paraId="61AE968F" w14:textId="77777777" w:rsidR="00D95790" w:rsidRDefault="00000000">
      <w:pPr>
        <w:spacing w:line="276" w:lineRule="auto"/>
        <w:ind w:firstLineChars="0" w:firstLine="0"/>
        <w:jc w:val="center"/>
        <w:rPr>
          <w:rFonts w:eastAsia="標楷體"/>
          <w:b/>
          <w:sz w:val="44"/>
        </w:rPr>
      </w:pPr>
      <w:r>
        <w:rPr>
          <w:rFonts w:eastAsia="標楷體" w:hint="eastAsia"/>
          <w:b/>
          <w:sz w:val="48"/>
          <w:szCs w:val="21"/>
        </w:rPr>
        <w:t>開發可運用於中風偏癱上肢復健之</w:t>
      </w:r>
      <w:r>
        <w:rPr>
          <w:rFonts w:eastAsia="標楷體"/>
          <w:b/>
          <w:sz w:val="48"/>
          <w:szCs w:val="21"/>
        </w:rPr>
        <w:t>iOS</w:t>
      </w:r>
      <w:r>
        <w:rPr>
          <w:rFonts w:eastAsia="標楷體" w:hint="eastAsia"/>
          <w:b/>
          <w:sz w:val="48"/>
          <w:szCs w:val="21"/>
        </w:rPr>
        <w:t>擴</w:t>
      </w:r>
      <w:proofErr w:type="gramStart"/>
      <w:r>
        <w:rPr>
          <w:rFonts w:eastAsia="標楷體" w:hint="eastAsia"/>
          <w:b/>
          <w:sz w:val="48"/>
          <w:szCs w:val="21"/>
        </w:rPr>
        <w:t>增實境鏡</w:t>
      </w:r>
      <w:proofErr w:type="gramEnd"/>
      <w:r>
        <w:rPr>
          <w:rFonts w:eastAsia="標楷體" w:hint="eastAsia"/>
          <w:b/>
          <w:sz w:val="48"/>
          <w:szCs w:val="21"/>
        </w:rPr>
        <w:t>像治療軟體</w:t>
      </w:r>
    </w:p>
    <w:p w14:paraId="01D2D8F9" w14:textId="77777777" w:rsidR="00D95790" w:rsidRDefault="00000000">
      <w:pPr>
        <w:spacing w:line="276" w:lineRule="auto"/>
        <w:ind w:firstLineChars="0" w:firstLine="0"/>
        <w:jc w:val="center"/>
        <w:rPr>
          <w:rFonts w:eastAsia="標楷體"/>
          <w:b/>
          <w:sz w:val="44"/>
        </w:rPr>
      </w:pPr>
      <w:r>
        <w:rPr>
          <w:rFonts w:eastAsia="標楷體"/>
          <w:b/>
          <w:sz w:val="44"/>
        </w:rPr>
        <w:t>Development of iOS-based augmented reality mirror therapy software for upper limb rehabilitation in stroke-induced hemiparesis</w:t>
      </w:r>
    </w:p>
    <w:p w14:paraId="10DA86F3" w14:textId="77777777" w:rsidR="00D95790" w:rsidRDefault="00D95790">
      <w:pPr>
        <w:spacing w:line="276" w:lineRule="auto"/>
        <w:ind w:firstLineChars="0" w:firstLine="0"/>
        <w:jc w:val="center"/>
        <w:rPr>
          <w:rFonts w:eastAsia="標楷體"/>
          <w:b/>
          <w:sz w:val="44"/>
        </w:rPr>
      </w:pPr>
    </w:p>
    <w:p w14:paraId="2A77DE7D" w14:textId="77777777" w:rsidR="00D95790" w:rsidRDefault="00000000">
      <w:pPr>
        <w:spacing w:line="276" w:lineRule="auto"/>
        <w:ind w:firstLineChars="0" w:firstLine="0"/>
        <w:jc w:val="left"/>
        <w:rPr>
          <w:rFonts w:ascii="標楷體" w:eastAsia="標楷體" w:hAnsi="標楷體"/>
          <w:bCs/>
          <w:sz w:val="37"/>
          <w:szCs w:val="37"/>
        </w:rPr>
      </w:pPr>
      <w:r>
        <w:rPr>
          <w:rFonts w:ascii="標楷體" w:eastAsia="標楷體" w:hAnsi="標楷體" w:hint="eastAsia"/>
          <w:bCs/>
          <w:sz w:val="37"/>
          <w:szCs w:val="37"/>
        </w:rPr>
        <w:t>研究生：</w:t>
      </w:r>
      <w:r>
        <w:rPr>
          <w:rFonts w:ascii="標楷體" w:eastAsia="標楷體" w:hAnsi="標楷體"/>
          <w:bCs/>
          <w:sz w:val="37"/>
          <w:szCs w:val="37"/>
        </w:rPr>
        <w:t xml:space="preserve">  </w:t>
      </w:r>
      <w:r>
        <w:rPr>
          <w:rFonts w:ascii="標楷體" w:eastAsia="標楷體" w:hAnsi="標楷體" w:hint="eastAsia"/>
          <w:bCs/>
          <w:sz w:val="37"/>
          <w:szCs w:val="37"/>
        </w:rPr>
        <w:t>黃柏瑜</w:t>
      </w:r>
      <w:r>
        <w:rPr>
          <w:rFonts w:ascii="標楷體" w:eastAsia="標楷體" w:hAnsi="標楷體"/>
          <w:bCs/>
          <w:sz w:val="37"/>
          <w:szCs w:val="37"/>
        </w:rPr>
        <w:t xml:space="preserve">        </w:t>
      </w:r>
      <w:r>
        <w:rPr>
          <w:rFonts w:eastAsia="標楷體"/>
          <w:bCs/>
          <w:sz w:val="37"/>
          <w:szCs w:val="37"/>
        </w:rPr>
        <w:t>Student: Po-Yu Huang</w:t>
      </w:r>
    </w:p>
    <w:p w14:paraId="539F3375" w14:textId="77777777" w:rsidR="00D95790" w:rsidRDefault="00000000">
      <w:pPr>
        <w:spacing w:line="276" w:lineRule="auto"/>
        <w:ind w:firstLineChars="0" w:firstLine="0"/>
        <w:jc w:val="left"/>
        <w:rPr>
          <w:rFonts w:ascii="標楷體" w:eastAsia="標楷體" w:hAnsi="標楷體"/>
          <w:bCs/>
          <w:sz w:val="37"/>
          <w:szCs w:val="37"/>
        </w:rPr>
      </w:pPr>
      <w:r>
        <w:rPr>
          <w:rFonts w:ascii="標楷體" w:eastAsia="標楷體" w:hAnsi="標楷體" w:hint="eastAsia"/>
          <w:bCs/>
          <w:sz w:val="37"/>
          <w:szCs w:val="37"/>
        </w:rPr>
        <w:t>指導教授:</w:t>
      </w:r>
      <w:r>
        <w:rPr>
          <w:rFonts w:ascii="標楷體" w:eastAsia="標楷體" w:hAnsi="標楷體"/>
          <w:bCs/>
          <w:sz w:val="37"/>
          <w:szCs w:val="37"/>
        </w:rPr>
        <w:t xml:space="preserve"> </w:t>
      </w:r>
      <w:r>
        <w:rPr>
          <w:rFonts w:ascii="標楷體" w:eastAsia="標楷體" w:hAnsi="標楷體" w:hint="eastAsia"/>
          <w:bCs/>
          <w:sz w:val="37"/>
          <w:szCs w:val="37"/>
        </w:rPr>
        <w:t>林哲偉</w:t>
      </w:r>
      <w:r>
        <w:rPr>
          <w:rFonts w:ascii="標楷體" w:eastAsia="標楷體" w:hAnsi="標楷體"/>
          <w:bCs/>
          <w:sz w:val="37"/>
          <w:szCs w:val="37"/>
        </w:rPr>
        <w:t xml:space="preserve"> </w:t>
      </w:r>
      <w:r>
        <w:rPr>
          <w:rFonts w:ascii="標楷體" w:eastAsia="標楷體" w:hAnsi="標楷體" w:hint="eastAsia"/>
          <w:bCs/>
          <w:sz w:val="37"/>
          <w:szCs w:val="37"/>
        </w:rPr>
        <w:t>博士</w:t>
      </w:r>
      <w:r>
        <w:rPr>
          <w:rFonts w:ascii="標楷體" w:eastAsia="標楷體" w:hAnsi="標楷體"/>
          <w:bCs/>
          <w:sz w:val="37"/>
          <w:szCs w:val="37"/>
        </w:rPr>
        <w:t xml:space="preserve">   </w:t>
      </w:r>
      <w:r>
        <w:rPr>
          <w:rFonts w:eastAsia="標楷體"/>
          <w:bCs/>
          <w:sz w:val="37"/>
          <w:szCs w:val="37"/>
        </w:rPr>
        <w:t>Advisor: Che-Wei Lin</w:t>
      </w:r>
    </w:p>
    <w:p w14:paraId="1D85E560" w14:textId="77777777" w:rsidR="00D95790" w:rsidRDefault="00D95790">
      <w:pPr>
        <w:spacing w:line="276" w:lineRule="auto"/>
        <w:ind w:firstLineChars="0" w:firstLine="0"/>
        <w:jc w:val="center"/>
        <w:rPr>
          <w:rFonts w:ascii="標楷體" w:eastAsia="標楷體" w:hAnsi="標楷體"/>
          <w:bCs/>
          <w:sz w:val="37"/>
          <w:szCs w:val="37"/>
        </w:rPr>
      </w:pPr>
    </w:p>
    <w:p w14:paraId="34BD4D7F" w14:textId="77777777" w:rsidR="00D95790" w:rsidRDefault="00D95790">
      <w:pPr>
        <w:spacing w:line="276" w:lineRule="auto"/>
        <w:ind w:firstLineChars="0" w:firstLine="0"/>
        <w:jc w:val="center"/>
        <w:rPr>
          <w:rFonts w:ascii="標楷體" w:eastAsia="標楷體" w:hAnsi="標楷體"/>
          <w:bCs/>
          <w:sz w:val="37"/>
          <w:szCs w:val="37"/>
        </w:rPr>
      </w:pPr>
    </w:p>
    <w:p w14:paraId="5D52CEC3" w14:textId="77777777" w:rsidR="00D95790" w:rsidRDefault="00000000">
      <w:pPr>
        <w:ind w:firstLineChars="0" w:firstLine="0"/>
        <w:jc w:val="center"/>
        <w:rPr>
          <w:rFonts w:eastAsia="標楷體"/>
          <w:bCs/>
          <w:sz w:val="37"/>
          <w:szCs w:val="37"/>
        </w:rPr>
      </w:pPr>
      <w:r>
        <w:rPr>
          <w:rFonts w:eastAsia="標楷體"/>
          <w:bCs/>
          <w:sz w:val="37"/>
          <w:szCs w:val="37"/>
        </w:rPr>
        <w:t>Department of Biomedical Engineering</w:t>
      </w:r>
    </w:p>
    <w:p w14:paraId="4CD2EF92" w14:textId="77777777" w:rsidR="00D95790" w:rsidRDefault="00000000">
      <w:pPr>
        <w:ind w:firstLineChars="0" w:firstLine="0"/>
        <w:jc w:val="center"/>
        <w:rPr>
          <w:rFonts w:eastAsia="標楷體"/>
          <w:bCs/>
          <w:sz w:val="37"/>
          <w:szCs w:val="37"/>
        </w:rPr>
      </w:pPr>
      <w:r>
        <w:rPr>
          <w:rFonts w:eastAsia="標楷體"/>
          <w:bCs/>
          <w:sz w:val="37"/>
          <w:szCs w:val="37"/>
        </w:rPr>
        <w:t>College of Engineering</w:t>
      </w:r>
    </w:p>
    <w:p w14:paraId="533DA0FC" w14:textId="77777777" w:rsidR="00D95790" w:rsidRDefault="00000000">
      <w:pPr>
        <w:ind w:firstLineChars="0" w:firstLine="0"/>
        <w:jc w:val="center"/>
        <w:rPr>
          <w:rFonts w:eastAsia="標楷體"/>
          <w:bCs/>
          <w:sz w:val="37"/>
          <w:szCs w:val="37"/>
        </w:rPr>
      </w:pPr>
      <w:r>
        <w:rPr>
          <w:rFonts w:eastAsia="標楷體"/>
          <w:bCs/>
          <w:sz w:val="37"/>
          <w:szCs w:val="37"/>
        </w:rPr>
        <w:t>National Cheng Kung University</w:t>
      </w:r>
    </w:p>
    <w:p w14:paraId="7E55C16E" w14:textId="77777777" w:rsidR="00D95790" w:rsidRDefault="00000000">
      <w:pPr>
        <w:ind w:firstLineChars="0" w:firstLine="0"/>
        <w:jc w:val="center"/>
        <w:rPr>
          <w:rFonts w:eastAsia="標楷體"/>
          <w:bCs/>
          <w:sz w:val="37"/>
          <w:szCs w:val="37"/>
        </w:rPr>
      </w:pPr>
      <w:r>
        <w:rPr>
          <w:rFonts w:eastAsia="標楷體"/>
          <w:bCs/>
          <w:sz w:val="37"/>
          <w:szCs w:val="37"/>
        </w:rPr>
        <w:t>Tainan, Taiwan, Republic of China (R.O.C.)</w:t>
      </w:r>
    </w:p>
    <w:p w14:paraId="3AEA89A7" w14:textId="77777777" w:rsidR="00D95790" w:rsidRDefault="00000000">
      <w:pPr>
        <w:ind w:firstLineChars="0" w:firstLine="0"/>
        <w:jc w:val="center"/>
        <w:rPr>
          <w:rFonts w:eastAsia="標楷體"/>
          <w:bCs/>
          <w:sz w:val="37"/>
          <w:szCs w:val="37"/>
        </w:rPr>
      </w:pPr>
      <w:r>
        <w:rPr>
          <w:rFonts w:eastAsia="標楷體"/>
          <w:bCs/>
          <w:sz w:val="37"/>
          <w:szCs w:val="37"/>
        </w:rPr>
        <w:t>Thesis for Master of Science</w:t>
      </w:r>
    </w:p>
    <w:p w14:paraId="52AFACB3" w14:textId="77777777" w:rsidR="00D95790" w:rsidRDefault="00000000">
      <w:pPr>
        <w:ind w:firstLineChars="0" w:firstLine="0"/>
        <w:jc w:val="center"/>
        <w:rPr>
          <w:rFonts w:eastAsia="標楷體"/>
          <w:bCs/>
          <w:sz w:val="37"/>
          <w:szCs w:val="37"/>
        </w:rPr>
      </w:pPr>
      <w:r>
        <w:rPr>
          <w:rFonts w:eastAsia="標楷體"/>
          <w:bCs/>
          <w:sz w:val="37"/>
          <w:szCs w:val="37"/>
        </w:rPr>
        <w:t>July 2023</w:t>
      </w:r>
    </w:p>
    <w:p w14:paraId="1F8091C1" w14:textId="77777777" w:rsidR="008A0B05" w:rsidRDefault="00000000">
      <w:pPr>
        <w:spacing w:line="276" w:lineRule="auto"/>
        <w:ind w:firstLineChars="0" w:firstLine="0"/>
        <w:jc w:val="center"/>
        <w:rPr>
          <w:rFonts w:eastAsia="標楷體"/>
          <w:bCs/>
          <w:sz w:val="32"/>
          <w:szCs w:val="14"/>
        </w:rPr>
        <w:sectPr w:rsidR="008A0B05" w:rsidSect="008A0B05">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720" w:footer="720" w:gutter="0"/>
          <w:pgNumType w:fmt="upperRoman" w:start="1"/>
          <w:cols w:space="720"/>
          <w:titlePg/>
          <w:docGrid w:linePitch="360"/>
        </w:sectPr>
      </w:pPr>
      <w:r>
        <w:rPr>
          <w:rFonts w:eastAsia="標楷體" w:hint="eastAsia"/>
          <w:bCs/>
          <w:sz w:val="32"/>
          <w:szCs w:val="14"/>
        </w:rPr>
        <w:t>中華民國一百一十二年七月</w:t>
      </w:r>
    </w:p>
    <w:p w14:paraId="4F542F72" w14:textId="77777777" w:rsidR="00D95790" w:rsidRDefault="00000000">
      <w:pPr>
        <w:ind w:leftChars="413" w:left="991" w:rightChars="389" w:right="934" w:firstLineChars="0" w:firstLine="0"/>
        <w:jc w:val="center"/>
        <w:rPr>
          <w:rFonts w:eastAsia="標楷體"/>
          <w:bCs/>
          <w:sz w:val="32"/>
          <w:szCs w:val="14"/>
        </w:rPr>
      </w:pPr>
      <w:r>
        <w:rPr>
          <w:rFonts w:eastAsia="標楷體" w:hint="eastAsia"/>
          <w:bCs/>
          <w:sz w:val="40"/>
          <w:szCs w:val="18"/>
        </w:rPr>
        <w:lastRenderedPageBreak/>
        <w:t>開發可運用於中風偏癱上肢復健之</w:t>
      </w:r>
      <w:r>
        <w:rPr>
          <w:rFonts w:eastAsia="標楷體"/>
          <w:bCs/>
          <w:sz w:val="40"/>
          <w:szCs w:val="18"/>
        </w:rPr>
        <w:t>iOS</w:t>
      </w:r>
      <w:r>
        <w:rPr>
          <w:rFonts w:eastAsia="標楷體" w:hint="eastAsia"/>
          <w:bCs/>
          <w:sz w:val="40"/>
          <w:szCs w:val="18"/>
        </w:rPr>
        <w:t>擴</w:t>
      </w:r>
      <w:proofErr w:type="gramStart"/>
      <w:r>
        <w:rPr>
          <w:rFonts w:eastAsia="標楷體" w:hint="eastAsia"/>
          <w:bCs/>
          <w:sz w:val="40"/>
          <w:szCs w:val="18"/>
        </w:rPr>
        <w:t>增實境鏡</w:t>
      </w:r>
      <w:proofErr w:type="gramEnd"/>
      <w:r>
        <w:rPr>
          <w:rFonts w:eastAsia="標楷體" w:hint="eastAsia"/>
          <w:bCs/>
          <w:sz w:val="40"/>
          <w:szCs w:val="18"/>
        </w:rPr>
        <w:t>像治療軟體</w:t>
      </w:r>
    </w:p>
    <w:p w14:paraId="6BAD1A9A" w14:textId="77777777" w:rsidR="00D95790" w:rsidRDefault="00000000">
      <w:pPr>
        <w:ind w:firstLineChars="0" w:firstLine="0"/>
        <w:jc w:val="center"/>
        <w:rPr>
          <w:rFonts w:eastAsia="標楷體"/>
          <w:bCs/>
          <w:sz w:val="32"/>
          <w:szCs w:val="14"/>
        </w:rPr>
      </w:pPr>
      <w:r>
        <w:rPr>
          <w:rFonts w:eastAsia="標楷體" w:hint="eastAsia"/>
          <w:bCs/>
          <w:sz w:val="32"/>
          <w:szCs w:val="14"/>
        </w:rPr>
        <w:t>黃柏瑜</w:t>
      </w:r>
      <w:r>
        <w:rPr>
          <w:rStyle w:val="af1"/>
          <w:rFonts w:eastAsia="標楷體"/>
          <w:bCs/>
          <w:sz w:val="32"/>
          <w:szCs w:val="14"/>
        </w:rPr>
        <w:footnoteReference w:customMarkFollows="1" w:id="1"/>
        <w:t>*</w:t>
      </w:r>
      <w:r>
        <w:rPr>
          <w:rFonts w:eastAsia="標楷體"/>
          <w:bCs/>
          <w:sz w:val="32"/>
          <w:szCs w:val="14"/>
        </w:rPr>
        <w:tab/>
      </w:r>
      <w:r>
        <w:rPr>
          <w:rFonts w:eastAsia="標楷體" w:hint="eastAsia"/>
          <w:bCs/>
          <w:sz w:val="32"/>
          <w:szCs w:val="14"/>
        </w:rPr>
        <w:t>林哲偉</w:t>
      </w:r>
      <w:r>
        <w:rPr>
          <w:rStyle w:val="af1"/>
          <w:rFonts w:eastAsia="標楷體"/>
          <w:bCs/>
          <w:sz w:val="32"/>
          <w:szCs w:val="14"/>
        </w:rPr>
        <w:footnoteReference w:customMarkFollows="1" w:id="2"/>
        <w:t>**</w:t>
      </w:r>
    </w:p>
    <w:p w14:paraId="6AE27F40" w14:textId="77777777" w:rsidR="00D95790" w:rsidRDefault="00000000">
      <w:pPr>
        <w:ind w:firstLineChars="0" w:firstLine="0"/>
        <w:jc w:val="center"/>
        <w:rPr>
          <w:rFonts w:eastAsia="標楷體"/>
          <w:bCs/>
          <w:sz w:val="32"/>
          <w:szCs w:val="14"/>
        </w:rPr>
      </w:pPr>
      <w:r>
        <w:rPr>
          <w:rFonts w:eastAsia="標楷體" w:hint="eastAsia"/>
          <w:bCs/>
          <w:sz w:val="32"/>
          <w:szCs w:val="14"/>
        </w:rPr>
        <w:t>國</w:t>
      </w:r>
      <w:r>
        <w:rPr>
          <w:rFonts w:eastAsia="標楷體"/>
          <w:bCs/>
          <w:sz w:val="32"/>
          <w:szCs w:val="14"/>
        </w:rPr>
        <w:t xml:space="preserve"> </w:t>
      </w:r>
      <w:r>
        <w:rPr>
          <w:rFonts w:eastAsia="標楷體" w:hint="eastAsia"/>
          <w:bCs/>
          <w:sz w:val="32"/>
          <w:szCs w:val="14"/>
        </w:rPr>
        <w:t>立</w:t>
      </w:r>
      <w:r>
        <w:rPr>
          <w:rFonts w:eastAsia="標楷體"/>
          <w:bCs/>
          <w:sz w:val="32"/>
          <w:szCs w:val="14"/>
        </w:rPr>
        <w:t xml:space="preserve"> </w:t>
      </w:r>
      <w:r>
        <w:rPr>
          <w:rFonts w:eastAsia="標楷體" w:hint="eastAsia"/>
          <w:bCs/>
          <w:sz w:val="32"/>
          <w:szCs w:val="14"/>
        </w:rPr>
        <w:t>成</w:t>
      </w:r>
      <w:r>
        <w:rPr>
          <w:rFonts w:eastAsia="標楷體"/>
          <w:bCs/>
          <w:sz w:val="32"/>
          <w:szCs w:val="14"/>
        </w:rPr>
        <w:t xml:space="preserve"> </w:t>
      </w:r>
      <w:r>
        <w:rPr>
          <w:rFonts w:eastAsia="標楷體" w:hint="eastAsia"/>
          <w:bCs/>
          <w:sz w:val="32"/>
          <w:szCs w:val="14"/>
        </w:rPr>
        <w:t>功</w:t>
      </w:r>
      <w:r>
        <w:rPr>
          <w:rFonts w:eastAsia="標楷體"/>
          <w:bCs/>
          <w:sz w:val="32"/>
          <w:szCs w:val="14"/>
        </w:rPr>
        <w:t xml:space="preserve"> </w:t>
      </w:r>
      <w:r>
        <w:rPr>
          <w:rFonts w:eastAsia="標楷體" w:hint="eastAsia"/>
          <w:bCs/>
          <w:sz w:val="32"/>
          <w:szCs w:val="14"/>
        </w:rPr>
        <w:t>大</w:t>
      </w:r>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生</w:t>
      </w:r>
      <w:r>
        <w:rPr>
          <w:rFonts w:eastAsia="標楷體"/>
          <w:bCs/>
          <w:sz w:val="32"/>
          <w:szCs w:val="14"/>
        </w:rPr>
        <w:t xml:space="preserve"> </w:t>
      </w:r>
      <w:r>
        <w:rPr>
          <w:rFonts w:eastAsia="標楷體" w:hint="eastAsia"/>
          <w:bCs/>
          <w:sz w:val="32"/>
          <w:szCs w:val="14"/>
        </w:rPr>
        <w:t>物</w:t>
      </w:r>
      <w:r>
        <w:rPr>
          <w:rFonts w:eastAsia="標楷體"/>
          <w:bCs/>
          <w:sz w:val="32"/>
          <w:szCs w:val="14"/>
        </w:rPr>
        <w:t xml:space="preserve"> </w:t>
      </w:r>
      <w:proofErr w:type="gramStart"/>
      <w:r>
        <w:rPr>
          <w:rFonts w:eastAsia="標楷體" w:hint="eastAsia"/>
          <w:bCs/>
          <w:sz w:val="32"/>
          <w:szCs w:val="14"/>
        </w:rPr>
        <w:t>醫</w:t>
      </w:r>
      <w:proofErr w:type="gramEnd"/>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工</w:t>
      </w:r>
      <w:r>
        <w:rPr>
          <w:rFonts w:eastAsia="標楷體"/>
          <w:bCs/>
          <w:sz w:val="32"/>
          <w:szCs w:val="14"/>
        </w:rPr>
        <w:t xml:space="preserve"> </w:t>
      </w:r>
      <w:r>
        <w:rPr>
          <w:rFonts w:eastAsia="標楷體" w:hint="eastAsia"/>
          <w:bCs/>
          <w:sz w:val="32"/>
          <w:szCs w:val="14"/>
        </w:rPr>
        <w:t>程</w:t>
      </w:r>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系</w:t>
      </w:r>
    </w:p>
    <w:p w14:paraId="0E38BD74" w14:textId="77777777" w:rsidR="00D95790" w:rsidRDefault="00D95790">
      <w:pPr>
        <w:ind w:firstLineChars="0" w:firstLine="0"/>
        <w:jc w:val="center"/>
        <w:rPr>
          <w:rFonts w:eastAsia="標楷體"/>
          <w:bCs/>
          <w:sz w:val="32"/>
          <w:szCs w:val="14"/>
        </w:rPr>
      </w:pPr>
    </w:p>
    <w:p w14:paraId="31C8C0B7" w14:textId="77777777" w:rsidR="00D95790" w:rsidRDefault="00000000">
      <w:pPr>
        <w:pStyle w:val="1"/>
        <w:jc w:val="center"/>
        <w:rPr>
          <w:rFonts w:eastAsia="標楷體"/>
        </w:rPr>
      </w:pPr>
      <w:bookmarkStart w:id="0" w:name="_Toc139648165"/>
      <w:r>
        <w:rPr>
          <w:rFonts w:eastAsia="標楷體" w:hint="eastAsia"/>
        </w:rPr>
        <w:t>摘</w:t>
      </w:r>
      <w:r>
        <w:rPr>
          <w:rFonts w:eastAsia="標楷體"/>
        </w:rPr>
        <w:t xml:space="preserve"> </w:t>
      </w:r>
      <w:r>
        <w:rPr>
          <w:rFonts w:eastAsia="標楷體" w:hint="eastAsia"/>
        </w:rPr>
        <w:t>要</w:t>
      </w:r>
      <w:bookmarkEnd w:id="0"/>
    </w:p>
    <w:p w14:paraId="7D960172" w14:textId="77777777" w:rsidR="00D95790" w:rsidRDefault="00000000">
      <w:pPr>
        <w:ind w:firstLine="480"/>
        <w:rPr>
          <w:rFonts w:eastAsia="標楷體"/>
        </w:rPr>
      </w:pPr>
      <w:r>
        <w:rPr>
          <w:rFonts w:eastAsia="標楷體" w:hint="eastAsia"/>
        </w:rPr>
        <w:t>本論文開發了可用於中風偏癱患者復健的擴</w:t>
      </w:r>
      <w:proofErr w:type="gramStart"/>
      <w:r>
        <w:rPr>
          <w:rFonts w:eastAsia="標楷體" w:hint="eastAsia"/>
        </w:rPr>
        <w:t>增實境鏡</w:t>
      </w:r>
      <w:proofErr w:type="gramEnd"/>
      <w:r>
        <w:rPr>
          <w:rFonts w:eastAsia="標楷體" w:hint="eastAsia"/>
        </w:rPr>
        <w:t>像治療軟體，一種相較於</w:t>
      </w:r>
      <w:proofErr w:type="gramStart"/>
      <w:r>
        <w:rPr>
          <w:rFonts w:eastAsia="標楷體" w:hint="eastAsia"/>
        </w:rPr>
        <w:t>沉浸性</w:t>
      </w:r>
      <w:proofErr w:type="gramEnd"/>
      <w:r>
        <w:rPr>
          <w:rFonts w:eastAsia="標楷體" w:hint="eastAsia"/>
        </w:rPr>
        <w:t>虛擬</w:t>
      </w:r>
      <w:proofErr w:type="gramStart"/>
      <w:r>
        <w:rPr>
          <w:rFonts w:eastAsia="標楷體" w:hint="eastAsia"/>
        </w:rPr>
        <w:t>實境復健</w:t>
      </w:r>
      <w:proofErr w:type="gramEnd"/>
      <w:r>
        <w:rPr>
          <w:rFonts w:eastAsia="標楷體" w:hint="eastAsia"/>
        </w:rPr>
        <w:t>系統、可直接在使用者</w:t>
      </w:r>
      <w:r>
        <w:rPr>
          <w:rFonts w:eastAsia="標楷體" w:hint="eastAsia"/>
        </w:rPr>
        <w:t>iOS</w:t>
      </w:r>
      <w:r>
        <w:rPr>
          <w:rFonts w:eastAsia="標楷體" w:hint="eastAsia"/>
        </w:rPr>
        <w:t>手機的方案，旨在提供傳統鏡像治療的便利性，同時回饋高</w:t>
      </w:r>
      <w:proofErr w:type="gramStart"/>
      <w:r>
        <w:rPr>
          <w:rFonts w:eastAsia="標楷體" w:hint="eastAsia"/>
        </w:rPr>
        <w:t>沉浸的</w:t>
      </w:r>
      <w:proofErr w:type="gramEnd"/>
      <w:r>
        <w:rPr>
          <w:rFonts w:eastAsia="標楷體" w:hint="eastAsia"/>
        </w:rPr>
        <w:t>視覺刺激以提供較好的上肢復健效果。本軟體基於</w:t>
      </w:r>
      <w:r>
        <w:rPr>
          <w:rFonts w:eastAsia="標楷體" w:hint="eastAsia"/>
        </w:rPr>
        <w:t>Apple iOS</w:t>
      </w:r>
      <w:r>
        <w:rPr>
          <w:rFonts w:eastAsia="標楷體" w:hint="eastAsia"/>
        </w:rPr>
        <w:t>作業系統開發，由手機後鏡頭、人體語義分割神經網路與支持圖形運算加速的渲染器構成。模擬鏡像治療原理、將使用者手部輪廓影像以最高</w:t>
      </w:r>
      <w:r>
        <w:rPr>
          <w:rFonts w:eastAsia="標楷體" w:hint="eastAsia"/>
        </w:rPr>
        <w:t>60</w:t>
      </w:r>
      <w:r>
        <w:rPr>
          <w:rFonts w:eastAsia="標楷體" w:hint="eastAsia"/>
        </w:rPr>
        <w:t>幀的更新率即時渲染於對側視野中。本論文驗證擴</w:t>
      </w:r>
      <w:proofErr w:type="gramStart"/>
      <w:r>
        <w:rPr>
          <w:rFonts w:eastAsia="標楷體" w:hint="eastAsia"/>
        </w:rPr>
        <w:t>增實境鏡</w:t>
      </w:r>
      <w:proofErr w:type="gramEnd"/>
      <w:r>
        <w:rPr>
          <w:rFonts w:eastAsia="標楷體" w:hint="eastAsia"/>
        </w:rPr>
        <w:t>像治療軟體成效的研究招募了三十名年輕的健康受試者參加臨床試驗，每位受試</w:t>
      </w:r>
      <w:proofErr w:type="gramStart"/>
      <w:r>
        <w:rPr>
          <w:rFonts w:eastAsia="標楷體" w:hint="eastAsia"/>
        </w:rPr>
        <w:t>者均在前後</w:t>
      </w:r>
      <w:proofErr w:type="gramEnd"/>
      <w:r>
        <w:rPr>
          <w:rFonts w:eastAsia="標楷體" w:hint="eastAsia"/>
        </w:rPr>
        <w:t>一周的時間分別被施以一次</w:t>
      </w:r>
      <w:r>
        <w:rPr>
          <w:rFonts w:eastAsia="標楷體" w:hint="eastAsia"/>
        </w:rPr>
        <w:t>30</w:t>
      </w:r>
      <w:r>
        <w:rPr>
          <w:rFonts w:eastAsia="標楷體" w:hint="eastAsia"/>
        </w:rPr>
        <w:t>分鐘的傳統鏡像治療與擴</w:t>
      </w:r>
      <w:proofErr w:type="gramStart"/>
      <w:r>
        <w:rPr>
          <w:rFonts w:eastAsia="標楷體" w:hint="eastAsia"/>
        </w:rPr>
        <w:t>增實境鏡</w:t>
      </w:r>
      <w:proofErr w:type="gramEnd"/>
      <w:r>
        <w:rPr>
          <w:rFonts w:eastAsia="標楷體" w:hint="eastAsia"/>
        </w:rPr>
        <w:t>像治療的上肢功能介入實驗，在實驗開始後的前十分鐘使用了</w:t>
      </w:r>
      <w:proofErr w:type="gramStart"/>
      <w:r>
        <w:rPr>
          <w:rFonts w:eastAsia="標楷體" w:hint="eastAsia"/>
        </w:rPr>
        <w:t>功能性近紅外光</w:t>
      </w:r>
      <w:proofErr w:type="gramEnd"/>
      <w:r>
        <w:rPr>
          <w:rFonts w:eastAsia="標楷體" w:hint="eastAsia"/>
        </w:rPr>
        <w:t>譜，估測受試者在不同介入條件下，執行十次一</w:t>
      </w:r>
      <w:proofErr w:type="gramStart"/>
      <w:r>
        <w:rPr>
          <w:rFonts w:eastAsia="標楷體" w:hint="eastAsia"/>
        </w:rPr>
        <w:t>分鐘捏取</w:t>
      </w:r>
      <w:proofErr w:type="gramEnd"/>
      <w:r>
        <w:rPr>
          <w:rFonts w:eastAsia="標楷體" w:hint="eastAsia"/>
        </w:rPr>
        <w:t>運動時的前額葉與運動感覺皮質區的血流灌注量；後二十分鐘執行上肢運動功能訓練，包含前臂</w:t>
      </w:r>
      <w:r>
        <w:rPr>
          <w:rFonts w:eastAsia="標楷體" w:hint="eastAsia"/>
        </w:rPr>
        <w:t>/</w:t>
      </w:r>
      <w:r>
        <w:rPr>
          <w:rFonts w:eastAsia="標楷體" w:hint="eastAsia"/>
        </w:rPr>
        <w:t>拇指旋轉</w:t>
      </w:r>
      <w:r>
        <w:rPr>
          <w:rFonts w:eastAsia="標楷體" w:hint="eastAsia"/>
        </w:rPr>
        <w:t>60</w:t>
      </w:r>
      <w:r>
        <w:rPr>
          <w:rFonts w:eastAsia="標楷體" w:hint="eastAsia"/>
        </w:rPr>
        <w:t>次、手腕</w:t>
      </w:r>
      <w:r>
        <w:rPr>
          <w:rFonts w:eastAsia="標楷體" w:hint="eastAsia"/>
        </w:rPr>
        <w:t>/</w:t>
      </w:r>
      <w:proofErr w:type="gramStart"/>
      <w:r>
        <w:rPr>
          <w:rFonts w:eastAsia="標楷體" w:hint="eastAsia"/>
        </w:rPr>
        <w:t>手指屈伸</w:t>
      </w:r>
      <w:r>
        <w:rPr>
          <w:rFonts w:eastAsia="標楷體" w:hint="eastAsia"/>
        </w:rPr>
        <w:t>60</w:t>
      </w:r>
      <w:r>
        <w:rPr>
          <w:rFonts w:eastAsia="標楷體" w:hint="eastAsia"/>
        </w:rPr>
        <w:t>次</w:t>
      </w:r>
      <w:proofErr w:type="gramEnd"/>
      <w:r>
        <w:rPr>
          <w:rFonts w:eastAsia="標楷體" w:hint="eastAsia"/>
        </w:rPr>
        <w:t>、對掌運動</w:t>
      </w:r>
      <w:r>
        <w:rPr>
          <w:rFonts w:eastAsia="標楷體" w:hint="eastAsia"/>
        </w:rPr>
        <w:t>60</w:t>
      </w:r>
      <w:r>
        <w:rPr>
          <w:rFonts w:eastAsia="標楷體" w:hint="eastAsia"/>
        </w:rPr>
        <w:t>次以及肌腱滑動訓練</w:t>
      </w:r>
      <w:r>
        <w:rPr>
          <w:rFonts w:eastAsia="標楷體" w:hint="eastAsia"/>
        </w:rPr>
        <w:t>60</w:t>
      </w:r>
      <w:r>
        <w:rPr>
          <w:rFonts w:eastAsia="標楷體" w:hint="eastAsia"/>
        </w:rPr>
        <w:t>次。評估其</w:t>
      </w:r>
      <w:proofErr w:type="gramStart"/>
      <w:r>
        <w:rPr>
          <w:rFonts w:eastAsia="標楷體" w:hint="eastAsia"/>
        </w:rPr>
        <w:t>在抓握提取</w:t>
      </w:r>
      <w:proofErr w:type="gramEnd"/>
      <w:r>
        <w:rPr>
          <w:rFonts w:eastAsia="標楷體" w:hint="eastAsia"/>
        </w:rPr>
        <w:t>測試、普渡釘板測試、明尼蘇達手動敏捷測試、兩點距離測試</w:t>
      </w:r>
      <w:proofErr w:type="gramStart"/>
      <w:r>
        <w:rPr>
          <w:rFonts w:eastAsia="標楷體" w:hint="eastAsia"/>
        </w:rPr>
        <w:t>以及單絲觸覺</w:t>
      </w:r>
      <w:proofErr w:type="gramEnd"/>
      <w:r>
        <w:rPr>
          <w:rFonts w:eastAsia="標楷體" w:hint="eastAsia"/>
        </w:rPr>
        <w:t>測試中的</w:t>
      </w:r>
      <w:proofErr w:type="gramStart"/>
      <w:r>
        <w:rPr>
          <w:rFonts w:eastAsia="標楷體" w:hint="eastAsia"/>
        </w:rPr>
        <w:t>前後測</w:t>
      </w:r>
      <w:proofErr w:type="gramEnd"/>
      <w:r>
        <w:rPr>
          <w:rFonts w:eastAsia="標楷體" w:hint="eastAsia"/>
        </w:rPr>
        <w:t>表現，並使用重複測量變異數分析統計組間差異。結果發現擴</w:t>
      </w:r>
      <w:proofErr w:type="gramStart"/>
      <w:r>
        <w:rPr>
          <w:rFonts w:eastAsia="標楷體" w:hint="eastAsia"/>
        </w:rPr>
        <w:t>增實境鏡</w:t>
      </w:r>
      <w:proofErr w:type="gramEnd"/>
      <w:r>
        <w:rPr>
          <w:rFonts w:eastAsia="標楷體" w:hint="eastAsia"/>
        </w:rPr>
        <w:t>像治療在提升</w:t>
      </w:r>
      <w:proofErr w:type="gramStart"/>
      <w:r>
        <w:rPr>
          <w:rFonts w:eastAsia="標楷體" w:hint="eastAsia"/>
        </w:rPr>
        <w:t>手指捏取協調</w:t>
      </w:r>
      <w:proofErr w:type="gramEnd"/>
      <w:r>
        <w:rPr>
          <w:rFonts w:eastAsia="標楷體" w:hint="eastAsia"/>
        </w:rPr>
        <w:t>性、手指靈活度、上肢粗大運動以及降低兩點</w:t>
      </w:r>
      <w:proofErr w:type="gramStart"/>
      <w:r>
        <w:rPr>
          <w:rFonts w:eastAsia="標楷體" w:hint="eastAsia"/>
        </w:rPr>
        <w:t>距離閥值的</w:t>
      </w:r>
      <w:proofErr w:type="gramEnd"/>
      <w:r>
        <w:rPr>
          <w:rFonts w:eastAsia="標楷體" w:hint="eastAsia"/>
        </w:rPr>
        <w:t>表現上，均優於傳統鏡像治療</w:t>
      </w:r>
      <w:proofErr w:type="gramStart"/>
      <w:r>
        <w:rPr>
          <w:rFonts w:eastAsia="標楷體" w:hint="eastAsia"/>
        </w:rPr>
        <w:t>與前測基準</w:t>
      </w:r>
      <w:proofErr w:type="gramEnd"/>
      <w:r>
        <w:rPr>
          <w:rFonts w:eastAsia="標楷體" w:hint="eastAsia"/>
        </w:rPr>
        <w:t>，並且存在</w:t>
      </w:r>
      <w:r>
        <w:rPr>
          <w:rFonts w:eastAsia="標楷體" w:hint="eastAsia"/>
        </w:rPr>
        <w:lastRenderedPageBreak/>
        <w:t>顯著差異。</w:t>
      </w:r>
      <w:proofErr w:type="gramStart"/>
      <w:r>
        <w:rPr>
          <w:rFonts w:eastAsia="標楷體" w:hint="eastAsia"/>
        </w:rPr>
        <w:t>功能性近紅外光</w:t>
      </w:r>
      <w:proofErr w:type="gramEnd"/>
      <w:r>
        <w:rPr>
          <w:rFonts w:eastAsia="標楷體" w:hint="eastAsia"/>
        </w:rPr>
        <w:t>譜的測量則顯示兩種介入方式下的前額葉</w:t>
      </w:r>
      <w:proofErr w:type="gramStart"/>
      <w:r>
        <w:rPr>
          <w:rFonts w:eastAsia="標楷體" w:hint="eastAsia"/>
        </w:rPr>
        <w:t>左右腦區之</w:t>
      </w:r>
      <w:proofErr w:type="gramEnd"/>
      <w:r>
        <w:rPr>
          <w:rFonts w:eastAsia="標楷體" w:hint="eastAsia"/>
        </w:rPr>
        <w:t>時間血流變化量，其相關</w:t>
      </w:r>
      <w:proofErr w:type="gramStart"/>
      <w:r>
        <w:rPr>
          <w:rFonts w:eastAsia="標楷體" w:hint="eastAsia"/>
        </w:rPr>
        <w:t>係數均達</w:t>
      </w:r>
      <w:proofErr w:type="gramEnd"/>
      <w:r>
        <w:rPr>
          <w:rFonts w:eastAsia="標楷體" w:hint="eastAsia"/>
        </w:rPr>
        <w:t>0.9</w:t>
      </w:r>
      <w:r>
        <w:rPr>
          <w:rFonts w:eastAsia="標楷體" w:hint="eastAsia"/>
        </w:rPr>
        <w:t>以上；運動感覺皮質區的相關性則分別為</w:t>
      </w:r>
      <w:r>
        <w:rPr>
          <w:rFonts w:eastAsia="標楷體" w:hint="eastAsia"/>
        </w:rPr>
        <w:t>0.3</w:t>
      </w:r>
      <w:r>
        <w:rPr>
          <w:rFonts w:eastAsia="標楷體" w:hint="eastAsia"/>
        </w:rPr>
        <w:t>（擴增實境鏡像治療）與</w:t>
      </w:r>
      <w:r>
        <w:rPr>
          <w:rFonts w:eastAsia="標楷體" w:hint="eastAsia"/>
        </w:rPr>
        <w:t>0.7</w:t>
      </w:r>
      <w:r>
        <w:rPr>
          <w:rFonts w:eastAsia="標楷體" w:hint="eastAsia"/>
        </w:rPr>
        <w:t>（傳統鏡像治療）以上。研究結果顯示該軟體具有應用在臨床居家中風上肢復健的潛力。</w:t>
      </w:r>
    </w:p>
    <w:p w14:paraId="7EC271DD" w14:textId="77777777" w:rsidR="00D95790" w:rsidRDefault="00D95790">
      <w:pPr>
        <w:ind w:firstLineChars="0" w:firstLine="0"/>
        <w:rPr>
          <w:rFonts w:eastAsia="標楷體"/>
        </w:rPr>
      </w:pPr>
    </w:p>
    <w:p w14:paraId="04972A71" w14:textId="77777777" w:rsidR="00D95790" w:rsidRDefault="00000000">
      <w:pPr>
        <w:ind w:firstLineChars="0" w:firstLine="0"/>
        <w:rPr>
          <w:rFonts w:eastAsia="標楷體"/>
          <w:b/>
          <w:bCs/>
        </w:rPr>
      </w:pPr>
      <w:r>
        <w:rPr>
          <w:rFonts w:eastAsia="標楷體" w:hint="eastAsia"/>
          <w:b/>
          <w:bCs/>
        </w:rPr>
        <w:t>關鍵字</w:t>
      </w:r>
      <w:r>
        <w:rPr>
          <w:rFonts w:eastAsia="標楷體" w:hint="eastAsia"/>
          <w:b/>
          <w:bCs/>
        </w:rPr>
        <w:t xml:space="preserve">: </w:t>
      </w:r>
      <w:r>
        <w:rPr>
          <w:rFonts w:eastAsia="標楷體" w:hint="eastAsia"/>
        </w:rPr>
        <w:t>鏡像治療、居家復健、</w:t>
      </w:r>
      <w:proofErr w:type="gramStart"/>
      <w:r>
        <w:rPr>
          <w:rFonts w:eastAsia="標楷體" w:hint="eastAsia"/>
        </w:rPr>
        <w:t>擴增實境</w:t>
      </w:r>
      <w:proofErr w:type="gramEnd"/>
      <w:r>
        <w:rPr>
          <w:rFonts w:eastAsia="標楷體" w:hint="eastAsia"/>
        </w:rPr>
        <w:t>、移動裝置、遠距醫療</w:t>
      </w:r>
    </w:p>
    <w:p w14:paraId="3643EDF8" w14:textId="77777777" w:rsidR="00D95790" w:rsidRDefault="00000000">
      <w:pPr>
        <w:spacing w:line="240" w:lineRule="auto"/>
        <w:ind w:firstLineChars="0" w:firstLine="0"/>
        <w:jc w:val="left"/>
        <w:rPr>
          <w:rFonts w:eastAsia="標楷體"/>
          <w:bCs/>
          <w:sz w:val="32"/>
          <w:szCs w:val="14"/>
        </w:rPr>
      </w:pPr>
      <w:r>
        <w:rPr>
          <w:rFonts w:eastAsia="標楷體"/>
          <w:bCs/>
          <w:sz w:val="32"/>
          <w:szCs w:val="14"/>
        </w:rPr>
        <w:br w:type="page"/>
      </w:r>
    </w:p>
    <w:p w14:paraId="670D106B" w14:textId="77777777" w:rsidR="00D95790" w:rsidRDefault="00000000">
      <w:pPr>
        <w:ind w:firstLineChars="0" w:firstLine="0"/>
        <w:jc w:val="center"/>
        <w:rPr>
          <w:rFonts w:eastAsia="標楷體"/>
          <w:b/>
        </w:rPr>
      </w:pPr>
      <w:r>
        <w:rPr>
          <w:rFonts w:eastAsia="標楷體"/>
          <w:b/>
          <w:sz w:val="44"/>
        </w:rPr>
        <w:lastRenderedPageBreak/>
        <w:t>Development of iOS-based augmented reality mirror therapy software for upper limb rehabilitation in stroke-induced hemiparesis</w:t>
      </w:r>
    </w:p>
    <w:p w14:paraId="7B3BC417" w14:textId="77777777" w:rsidR="00D95790" w:rsidRDefault="00D95790">
      <w:pPr>
        <w:adjustRightInd w:val="0"/>
        <w:ind w:firstLineChars="0" w:firstLine="0"/>
        <w:jc w:val="center"/>
        <w:textAlignment w:val="baseline"/>
        <w:rPr>
          <w:rFonts w:eastAsia="標楷體"/>
          <w:sz w:val="28"/>
          <w:szCs w:val="28"/>
        </w:rPr>
      </w:pPr>
    </w:p>
    <w:p w14:paraId="3EDEA3C9" w14:textId="77777777" w:rsidR="00D95790" w:rsidRDefault="00000000">
      <w:pPr>
        <w:ind w:firstLineChars="0" w:firstLine="0"/>
        <w:jc w:val="center"/>
        <w:rPr>
          <w:rFonts w:eastAsia="標楷體"/>
          <w:sz w:val="28"/>
          <w:szCs w:val="28"/>
          <w:lang w:val="de-DE"/>
        </w:rPr>
      </w:pPr>
      <w:r>
        <w:rPr>
          <w:rFonts w:eastAsia="標楷體" w:hint="eastAsia"/>
          <w:sz w:val="28"/>
          <w:szCs w:val="28"/>
          <w:lang w:val="de-DE"/>
        </w:rPr>
        <w:t>Po</w:t>
      </w:r>
      <w:r>
        <w:rPr>
          <w:rFonts w:eastAsia="標楷體"/>
          <w:sz w:val="28"/>
          <w:szCs w:val="28"/>
          <w:lang w:val="de-DE"/>
        </w:rPr>
        <w:t>-</w:t>
      </w:r>
      <w:r>
        <w:rPr>
          <w:rFonts w:eastAsia="標楷體" w:hint="eastAsia"/>
          <w:sz w:val="28"/>
          <w:szCs w:val="28"/>
          <w:lang w:val="de-DE"/>
        </w:rPr>
        <w:t>Yu</w:t>
      </w:r>
      <w:r>
        <w:rPr>
          <w:rFonts w:eastAsia="標楷體"/>
          <w:sz w:val="28"/>
          <w:szCs w:val="28"/>
          <w:lang w:val="de-DE"/>
        </w:rPr>
        <w:t xml:space="preserve"> </w:t>
      </w:r>
      <w:r>
        <w:rPr>
          <w:rFonts w:eastAsia="標楷體" w:hint="eastAsia"/>
          <w:sz w:val="28"/>
          <w:szCs w:val="28"/>
          <w:lang w:val="de-DE"/>
        </w:rPr>
        <w:t>Huang</w:t>
      </w:r>
      <w:r>
        <w:rPr>
          <w:rFonts w:eastAsia="標楷體"/>
          <w:sz w:val="28"/>
          <w:szCs w:val="28"/>
          <w:vertAlign w:val="superscript"/>
          <w:lang w:val="de-DE"/>
        </w:rPr>
        <w:footnoteReference w:customMarkFollows="1" w:id="3"/>
        <w:t>*</w:t>
      </w:r>
      <w:r>
        <w:rPr>
          <w:rFonts w:eastAsia="標楷體"/>
          <w:sz w:val="28"/>
          <w:szCs w:val="28"/>
          <w:lang w:val="de-DE"/>
        </w:rPr>
        <w:tab/>
        <w:t xml:space="preserve"> Che-Wei Lin</w:t>
      </w:r>
      <w:r>
        <w:rPr>
          <w:rFonts w:eastAsia="標楷體"/>
          <w:sz w:val="28"/>
          <w:szCs w:val="28"/>
          <w:vertAlign w:val="superscript"/>
          <w:lang w:val="de-DE"/>
        </w:rPr>
        <w:t xml:space="preserve"> </w:t>
      </w:r>
      <w:r>
        <w:rPr>
          <w:rFonts w:eastAsia="標楷體"/>
          <w:sz w:val="28"/>
          <w:szCs w:val="28"/>
          <w:vertAlign w:val="superscript"/>
          <w:lang w:val="de-DE"/>
        </w:rPr>
        <w:footnoteReference w:customMarkFollows="1" w:id="4"/>
        <w:t>**</w:t>
      </w:r>
    </w:p>
    <w:p w14:paraId="7E3E328D" w14:textId="77777777" w:rsidR="00D95790" w:rsidRDefault="00000000">
      <w:pPr>
        <w:adjustRightInd w:val="0"/>
        <w:spacing w:before="120"/>
        <w:ind w:firstLineChars="0" w:firstLine="0"/>
        <w:jc w:val="center"/>
        <w:textAlignment w:val="baseline"/>
        <w:rPr>
          <w:rFonts w:eastAsia="標楷體"/>
          <w:sz w:val="28"/>
          <w:szCs w:val="28"/>
        </w:rPr>
      </w:pPr>
      <w:bookmarkStart w:id="1" w:name="_Toc195720082"/>
      <w:r>
        <w:rPr>
          <w:rFonts w:eastAsia="標楷體"/>
          <w:sz w:val="28"/>
          <w:szCs w:val="28"/>
        </w:rPr>
        <w:t>Department of Biomedical Engineering</w:t>
      </w:r>
      <w:bookmarkEnd w:id="1"/>
    </w:p>
    <w:p w14:paraId="332657F0" w14:textId="77777777" w:rsidR="00D95790" w:rsidRDefault="00000000">
      <w:pPr>
        <w:adjustRightInd w:val="0"/>
        <w:spacing w:before="120" w:afterLines="50" w:after="120"/>
        <w:ind w:firstLineChars="0" w:firstLine="0"/>
        <w:jc w:val="center"/>
        <w:textAlignment w:val="baseline"/>
        <w:rPr>
          <w:rFonts w:eastAsia="標楷體"/>
          <w:sz w:val="28"/>
          <w:szCs w:val="28"/>
        </w:rPr>
      </w:pPr>
      <w:bookmarkStart w:id="2" w:name="_Toc195720083"/>
      <w:r>
        <w:rPr>
          <w:rFonts w:eastAsia="標楷體"/>
          <w:sz w:val="28"/>
          <w:szCs w:val="28"/>
        </w:rPr>
        <w:t>National Cheng Kung University, Tainan 701, Taiwan, R.O.C.</w:t>
      </w:r>
      <w:bookmarkEnd w:id="2"/>
    </w:p>
    <w:p w14:paraId="610870D2" w14:textId="77777777" w:rsidR="00D95790" w:rsidRDefault="00D95790">
      <w:pPr>
        <w:adjustRightInd w:val="0"/>
        <w:spacing w:before="120" w:afterLines="50" w:after="120"/>
        <w:ind w:firstLineChars="0" w:firstLine="0"/>
        <w:jc w:val="center"/>
        <w:textAlignment w:val="baseline"/>
        <w:rPr>
          <w:rFonts w:eastAsia="標楷體"/>
          <w:sz w:val="28"/>
          <w:szCs w:val="28"/>
        </w:rPr>
      </w:pPr>
    </w:p>
    <w:p w14:paraId="1BDD11F1" w14:textId="77777777" w:rsidR="00D95790" w:rsidRDefault="00000000">
      <w:pPr>
        <w:pStyle w:val="1"/>
        <w:spacing w:line="360" w:lineRule="auto"/>
        <w:jc w:val="center"/>
      </w:pPr>
      <w:bookmarkStart w:id="3" w:name="_Toc516228098"/>
      <w:bookmarkStart w:id="4" w:name="_Toc195720084"/>
      <w:bookmarkStart w:id="5" w:name="_Toc203302476"/>
      <w:bookmarkStart w:id="6" w:name="_Toc13927913"/>
      <w:bookmarkStart w:id="7" w:name="_Toc195719170"/>
      <w:bookmarkStart w:id="8" w:name="_Toc139648166"/>
      <w:r>
        <w:t>Abstract</w:t>
      </w:r>
      <w:bookmarkEnd w:id="3"/>
      <w:bookmarkEnd w:id="4"/>
      <w:bookmarkEnd w:id="5"/>
      <w:bookmarkEnd w:id="6"/>
      <w:bookmarkEnd w:id="7"/>
      <w:bookmarkEnd w:id="8"/>
    </w:p>
    <w:p w14:paraId="0B060260" w14:textId="77777777" w:rsidR="00D95790" w:rsidRDefault="00000000">
      <w:pPr>
        <w:ind w:firstLineChars="0" w:firstLine="0"/>
        <w:rPr>
          <w:rFonts w:eastAsia="新細明體"/>
        </w:rPr>
      </w:pPr>
      <w:r>
        <w:rPr>
          <w:rFonts w:eastAsia="新細明體" w:hint="eastAsia"/>
        </w:rPr>
        <w:t xml:space="preserve">This paper has developed an augmented reality mirror therapy software that can be used for the rehabilitation of stroke patients with hemiplegia. Compared with the immersive virtual reality rehabilitation system, it can be directly installed on the user's iOS mobile phone. Aiming to provide the convenience of traditional mirror therapy while giving highly immersive visual stimulation to provide better upper limb rehabilitation. This software is developed based on the Apple iOS operating system, and consists of a mobile phone rear camera, a human body semantic segmentation neural network, and a renderer that supports graphics computing acceleration. Simulating the principle of mirror therapy, the contour image of the user's hand is instantly rendered in the contralateral view at a maximum update rate of 60 frames. Thirty young healthy subjects were recruited to participate in clinical trials in this paper to verify the effectiveness of augmented reality mirror therapy software. Each subject was given a 30-minute traditional mirror therapy in one week before and after. In the upper limb function intervention experiment with augmented reality mirror </w:t>
      </w:r>
      <w:r>
        <w:rPr>
          <w:rFonts w:eastAsia="新細明體" w:hint="eastAsia"/>
        </w:rPr>
        <w:lastRenderedPageBreak/>
        <w:t>therapy, functional near-infrared spectroscopy was used in the first ten minutes after the start of the experiment to estimate the subject's blood perfusion in the prefrontal cortex and sensorimotor cortex area by performing ten one-minute pinch tasks under different intervention conditions; after 20 minutes, perform upper limb motor function training, including forearm/thumb rotation 60 times, wrist/finger flexion and extension 60 times, palm movement 60 times and tendon sliding training 60 times . The pre- and post-test performance in the Pinch-Holding-Up-Activity test, Purdue Peg board test, Minnesota Manual Dexterity test, Two-point Discrimination test, and Semmes-Weinstein Monofilament was evaluated. The differences between groups were statistically analyzed using repeated measures variance analysis. It was found that augmented reality mirror therapy was superior to traditional mirror therapy and pre-test benchmarks in improving finger pinch coordination, finger dexterity, upper limb gross movement, and reducing the distance threshold between two points, and there were significant differences. The measurement of functional near-infrared spectroscopy showed that under the two intervention methods, the correlation coefficients of the temporal blood flow changes in the left and right brain regions of the prefrontal cortex were all above 0.9; the correlation coefficients in the sensorimotor cortex were 0.3 (augmented reality mirror therapy) and above 0.7 (traditional mirror therapy). The results of the study show that the software has the potential in clinical home stroke upper limb rehabilitation.</w:t>
      </w:r>
    </w:p>
    <w:p w14:paraId="0095DCB8" w14:textId="77777777" w:rsidR="00D95790" w:rsidRDefault="00D95790">
      <w:pPr>
        <w:ind w:firstLineChars="0" w:firstLine="0"/>
        <w:rPr>
          <w:rFonts w:eastAsia="新細明體"/>
        </w:rPr>
      </w:pPr>
    </w:p>
    <w:p w14:paraId="10412908" w14:textId="77777777" w:rsidR="00D95790" w:rsidRDefault="00000000">
      <w:pPr>
        <w:ind w:firstLineChars="0" w:firstLine="0"/>
        <w:rPr>
          <w:rFonts w:eastAsia="新細明體"/>
        </w:rPr>
      </w:pPr>
      <w:r>
        <w:rPr>
          <w:rFonts w:eastAsia="新細明體" w:hint="eastAsia"/>
          <w:b/>
          <w:bCs/>
        </w:rPr>
        <w:t>K</w:t>
      </w:r>
      <w:r>
        <w:rPr>
          <w:rFonts w:eastAsia="新細明體"/>
          <w:b/>
          <w:bCs/>
        </w:rPr>
        <w:t xml:space="preserve">eywords: </w:t>
      </w:r>
      <w:r>
        <w:rPr>
          <w:rFonts w:eastAsia="新細明體"/>
        </w:rPr>
        <w:t xml:space="preserve">Mirror Therapy, Home Rehabilitation, </w:t>
      </w:r>
      <w:r>
        <w:rPr>
          <w:rFonts w:eastAsia="新細明體" w:hint="eastAsia"/>
        </w:rPr>
        <w:t>A</w:t>
      </w:r>
      <w:r>
        <w:rPr>
          <w:rFonts w:eastAsia="新細明體"/>
        </w:rPr>
        <w:t xml:space="preserve">ugmented </w:t>
      </w:r>
      <w:r>
        <w:rPr>
          <w:rFonts w:eastAsia="新細明體" w:hint="eastAsia"/>
        </w:rPr>
        <w:t>R</w:t>
      </w:r>
      <w:r>
        <w:rPr>
          <w:rFonts w:eastAsia="新細明體"/>
        </w:rPr>
        <w:t>eality</w:t>
      </w:r>
      <w:r>
        <w:rPr>
          <w:rFonts w:eastAsia="新細明體" w:hint="eastAsia"/>
        </w:rPr>
        <w:t>,</w:t>
      </w:r>
      <w:r>
        <w:rPr>
          <w:rFonts w:eastAsia="新細明體"/>
        </w:rPr>
        <w:t xml:space="preserve"> Mobile Device, Telerehabilitation</w:t>
      </w:r>
    </w:p>
    <w:p w14:paraId="2ECFD580" w14:textId="77777777" w:rsidR="00D95790" w:rsidRDefault="00000000">
      <w:pPr>
        <w:pStyle w:val="1"/>
        <w:spacing w:line="240" w:lineRule="auto"/>
        <w:jc w:val="center"/>
        <w:rPr>
          <w:rFonts w:eastAsia="SimSun"/>
        </w:rPr>
      </w:pPr>
      <w:r>
        <w:br w:type="page"/>
      </w:r>
      <w:bookmarkStart w:id="9" w:name="_Toc139648167"/>
      <w:r>
        <w:rPr>
          <w:rFonts w:eastAsia="SimSun"/>
        </w:rPr>
        <w:lastRenderedPageBreak/>
        <w:t>Table of Contents</w:t>
      </w:r>
      <w:bookmarkEnd w:id="9"/>
    </w:p>
    <w:sdt>
      <w:sdtPr>
        <w:rPr>
          <w:rFonts w:eastAsia="SimSun"/>
          <w:b/>
          <w:bCs/>
          <w:kern w:val="44"/>
          <w:sz w:val="40"/>
          <w:szCs w:val="24"/>
        </w:rPr>
        <w:id w:val="147460006"/>
        <w15:color w:val="DBDBDB"/>
        <w:docPartObj>
          <w:docPartGallery w:val="Table of Contents"/>
          <w:docPartUnique/>
        </w:docPartObj>
      </w:sdtPr>
      <w:sdtEndPr>
        <w:rPr>
          <w:rFonts w:eastAsia="Times New Roman"/>
          <w:u w:val="single"/>
        </w:rPr>
      </w:sdtEndPr>
      <w:sdtContent>
        <w:p w14:paraId="5304CC3D" w14:textId="1A4231EA"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r>
            <w:rPr>
              <w:szCs w:val="24"/>
              <w:u w:val="single"/>
            </w:rPr>
            <w:fldChar w:fldCharType="begin"/>
          </w:r>
          <w:r>
            <w:rPr>
              <w:szCs w:val="24"/>
              <w:u w:val="single"/>
            </w:rPr>
            <w:instrText xml:space="preserve">TOC \o "1-2" \h \u </w:instrText>
          </w:r>
          <w:r>
            <w:rPr>
              <w:szCs w:val="24"/>
              <w:u w:val="single"/>
            </w:rPr>
            <w:fldChar w:fldCharType="separate"/>
          </w:r>
          <w:hyperlink w:anchor="_Toc139648165" w:history="1">
            <w:r w:rsidR="006A613D" w:rsidRPr="00056BBA">
              <w:rPr>
                <w:rStyle w:val="af5"/>
                <w:rFonts w:eastAsia="標楷體" w:hint="eastAsia"/>
                <w:noProof/>
              </w:rPr>
              <w:t>摘</w:t>
            </w:r>
            <w:r w:rsidR="006A613D" w:rsidRPr="00056BBA">
              <w:rPr>
                <w:rStyle w:val="af5"/>
                <w:rFonts w:eastAsia="標楷體"/>
                <w:noProof/>
              </w:rPr>
              <w:t xml:space="preserve"> </w:t>
            </w:r>
            <w:r w:rsidR="006A613D" w:rsidRPr="00056BBA">
              <w:rPr>
                <w:rStyle w:val="af5"/>
                <w:rFonts w:eastAsia="標楷體" w:hint="eastAsia"/>
                <w:noProof/>
              </w:rPr>
              <w:t>要</w:t>
            </w:r>
            <w:r w:rsidR="006A613D">
              <w:rPr>
                <w:noProof/>
              </w:rPr>
              <w:tab/>
            </w:r>
            <w:r w:rsidR="006A613D">
              <w:rPr>
                <w:noProof/>
              </w:rPr>
              <w:fldChar w:fldCharType="begin"/>
            </w:r>
            <w:r w:rsidR="006A613D">
              <w:rPr>
                <w:noProof/>
              </w:rPr>
              <w:instrText xml:space="preserve"> PAGEREF _Toc139648165 \h </w:instrText>
            </w:r>
            <w:r w:rsidR="006A613D">
              <w:rPr>
                <w:noProof/>
              </w:rPr>
            </w:r>
            <w:r w:rsidR="006A613D">
              <w:rPr>
                <w:noProof/>
              </w:rPr>
              <w:fldChar w:fldCharType="separate"/>
            </w:r>
            <w:r w:rsidR="00E47AAC">
              <w:rPr>
                <w:noProof/>
              </w:rPr>
              <w:t>I</w:t>
            </w:r>
            <w:r w:rsidR="006A613D">
              <w:rPr>
                <w:noProof/>
              </w:rPr>
              <w:fldChar w:fldCharType="end"/>
            </w:r>
          </w:hyperlink>
        </w:p>
        <w:p w14:paraId="7A1C174C" w14:textId="3B485C5A"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8166" w:history="1">
            <w:r w:rsidR="006A613D" w:rsidRPr="00056BBA">
              <w:rPr>
                <w:rStyle w:val="af5"/>
                <w:noProof/>
              </w:rPr>
              <w:t>Abstract</w:t>
            </w:r>
            <w:r w:rsidR="006A613D">
              <w:rPr>
                <w:noProof/>
              </w:rPr>
              <w:tab/>
            </w:r>
            <w:r w:rsidR="006A613D">
              <w:rPr>
                <w:noProof/>
              </w:rPr>
              <w:fldChar w:fldCharType="begin"/>
            </w:r>
            <w:r w:rsidR="006A613D">
              <w:rPr>
                <w:noProof/>
              </w:rPr>
              <w:instrText xml:space="preserve"> PAGEREF _Toc139648166 \h </w:instrText>
            </w:r>
            <w:r w:rsidR="006A613D">
              <w:rPr>
                <w:noProof/>
              </w:rPr>
            </w:r>
            <w:r w:rsidR="006A613D">
              <w:rPr>
                <w:noProof/>
              </w:rPr>
              <w:fldChar w:fldCharType="separate"/>
            </w:r>
            <w:r w:rsidR="00E47AAC">
              <w:rPr>
                <w:noProof/>
              </w:rPr>
              <w:t>III</w:t>
            </w:r>
            <w:r w:rsidR="006A613D">
              <w:rPr>
                <w:noProof/>
              </w:rPr>
              <w:fldChar w:fldCharType="end"/>
            </w:r>
          </w:hyperlink>
        </w:p>
        <w:p w14:paraId="22B6C854" w14:textId="74CEBA7F"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8167" w:history="1">
            <w:r w:rsidR="006A613D" w:rsidRPr="00056BBA">
              <w:rPr>
                <w:rStyle w:val="af5"/>
                <w:rFonts w:eastAsia="SimSun"/>
                <w:noProof/>
              </w:rPr>
              <w:t>Table of Contents</w:t>
            </w:r>
            <w:r w:rsidR="006A613D">
              <w:rPr>
                <w:noProof/>
              </w:rPr>
              <w:tab/>
            </w:r>
            <w:r w:rsidR="006A613D">
              <w:rPr>
                <w:noProof/>
              </w:rPr>
              <w:fldChar w:fldCharType="begin"/>
            </w:r>
            <w:r w:rsidR="006A613D">
              <w:rPr>
                <w:noProof/>
              </w:rPr>
              <w:instrText xml:space="preserve"> PAGEREF _Toc139648167 \h </w:instrText>
            </w:r>
            <w:r w:rsidR="006A613D">
              <w:rPr>
                <w:noProof/>
              </w:rPr>
            </w:r>
            <w:r w:rsidR="006A613D">
              <w:rPr>
                <w:noProof/>
              </w:rPr>
              <w:fldChar w:fldCharType="separate"/>
            </w:r>
            <w:r w:rsidR="00E47AAC">
              <w:rPr>
                <w:noProof/>
              </w:rPr>
              <w:t>V</w:t>
            </w:r>
            <w:r w:rsidR="006A613D">
              <w:rPr>
                <w:noProof/>
              </w:rPr>
              <w:fldChar w:fldCharType="end"/>
            </w:r>
          </w:hyperlink>
        </w:p>
        <w:p w14:paraId="593012F5" w14:textId="4F47731D"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8168" w:history="1">
            <w:r w:rsidR="006A613D" w:rsidRPr="00056BBA">
              <w:rPr>
                <w:rStyle w:val="af5"/>
                <w:rFonts w:eastAsia="新細明體"/>
                <w:noProof/>
              </w:rPr>
              <w:t>List of Tables</w:t>
            </w:r>
            <w:r w:rsidR="006A613D">
              <w:rPr>
                <w:noProof/>
              </w:rPr>
              <w:tab/>
            </w:r>
            <w:r w:rsidR="006A613D">
              <w:rPr>
                <w:noProof/>
              </w:rPr>
              <w:fldChar w:fldCharType="begin"/>
            </w:r>
            <w:r w:rsidR="006A613D">
              <w:rPr>
                <w:noProof/>
              </w:rPr>
              <w:instrText xml:space="preserve"> PAGEREF _Toc139648168 \h </w:instrText>
            </w:r>
            <w:r w:rsidR="006A613D">
              <w:rPr>
                <w:noProof/>
              </w:rPr>
            </w:r>
            <w:r w:rsidR="006A613D">
              <w:rPr>
                <w:noProof/>
              </w:rPr>
              <w:fldChar w:fldCharType="separate"/>
            </w:r>
            <w:r w:rsidR="00E47AAC">
              <w:rPr>
                <w:noProof/>
              </w:rPr>
              <w:t>VII</w:t>
            </w:r>
            <w:r w:rsidR="006A613D">
              <w:rPr>
                <w:noProof/>
              </w:rPr>
              <w:fldChar w:fldCharType="end"/>
            </w:r>
          </w:hyperlink>
        </w:p>
        <w:p w14:paraId="2454360B" w14:textId="4CDD25FB"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8169" w:history="1">
            <w:r w:rsidR="006A613D" w:rsidRPr="00056BBA">
              <w:rPr>
                <w:rStyle w:val="af5"/>
                <w:rFonts w:eastAsia="新細明體"/>
                <w:noProof/>
              </w:rPr>
              <w:t>List of Figures</w:t>
            </w:r>
            <w:r w:rsidR="006A613D">
              <w:rPr>
                <w:noProof/>
              </w:rPr>
              <w:tab/>
            </w:r>
            <w:r w:rsidR="006A613D">
              <w:rPr>
                <w:noProof/>
              </w:rPr>
              <w:fldChar w:fldCharType="begin"/>
            </w:r>
            <w:r w:rsidR="006A613D">
              <w:rPr>
                <w:noProof/>
              </w:rPr>
              <w:instrText xml:space="preserve"> PAGEREF _Toc139648169 \h </w:instrText>
            </w:r>
            <w:r w:rsidR="006A613D">
              <w:rPr>
                <w:noProof/>
              </w:rPr>
            </w:r>
            <w:r w:rsidR="006A613D">
              <w:rPr>
                <w:noProof/>
              </w:rPr>
              <w:fldChar w:fldCharType="separate"/>
            </w:r>
            <w:r w:rsidR="00E47AAC">
              <w:rPr>
                <w:noProof/>
              </w:rPr>
              <w:t>VIII</w:t>
            </w:r>
            <w:r w:rsidR="006A613D">
              <w:rPr>
                <w:noProof/>
              </w:rPr>
              <w:fldChar w:fldCharType="end"/>
            </w:r>
          </w:hyperlink>
        </w:p>
        <w:p w14:paraId="4DAA1332" w14:textId="3592593D"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8170" w:history="1">
            <w:r w:rsidR="006A613D" w:rsidRPr="00056BBA">
              <w:rPr>
                <w:rStyle w:val="af5"/>
                <w:rFonts w:eastAsia="標楷體"/>
                <w:noProof/>
              </w:rPr>
              <w:t>Chapter 1 Overview</w:t>
            </w:r>
            <w:r w:rsidR="006A613D">
              <w:rPr>
                <w:noProof/>
              </w:rPr>
              <w:tab/>
            </w:r>
            <w:r w:rsidR="006A613D">
              <w:rPr>
                <w:noProof/>
              </w:rPr>
              <w:fldChar w:fldCharType="begin"/>
            </w:r>
            <w:r w:rsidR="006A613D">
              <w:rPr>
                <w:noProof/>
              </w:rPr>
              <w:instrText xml:space="preserve"> PAGEREF _Toc139648170 \h </w:instrText>
            </w:r>
            <w:r w:rsidR="006A613D">
              <w:rPr>
                <w:noProof/>
              </w:rPr>
            </w:r>
            <w:r w:rsidR="006A613D">
              <w:rPr>
                <w:noProof/>
              </w:rPr>
              <w:fldChar w:fldCharType="separate"/>
            </w:r>
            <w:r w:rsidR="00E47AAC">
              <w:rPr>
                <w:noProof/>
              </w:rPr>
              <w:t>1</w:t>
            </w:r>
            <w:r w:rsidR="006A613D">
              <w:rPr>
                <w:noProof/>
              </w:rPr>
              <w:fldChar w:fldCharType="end"/>
            </w:r>
          </w:hyperlink>
        </w:p>
        <w:p w14:paraId="10AF3EC8" w14:textId="393B2E96"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1" w:history="1">
            <w:r w:rsidR="006A613D" w:rsidRPr="00056BBA">
              <w:rPr>
                <w:rStyle w:val="af5"/>
                <w:noProof/>
              </w:rPr>
              <w:t>1.1 INTRODUCTION</w:t>
            </w:r>
            <w:r w:rsidR="006A613D">
              <w:rPr>
                <w:noProof/>
              </w:rPr>
              <w:tab/>
            </w:r>
            <w:r w:rsidR="006A613D">
              <w:rPr>
                <w:noProof/>
              </w:rPr>
              <w:fldChar w:fldCharType="begin"/>
            </w:r>
            <w:r w:rsidR="006A613D">
              <w:rPr>
                <w:noProof/>
              </w:rPr>
              <w:instrText xml:space="preserve"> PAGEREF _Toc139648171 \h </w:instrText>
            </w:r>
            <w:r w:rsidR="006A613D">
              <w:rPr>
                <w:noProof/>
              </w:rPr>
            </w:r>
            <w:r w:rsidR="006A613D">
              <w:rPr>
                <w:noProof/>
              </w:rPr>
              <w:fldChar w:fldCharType="separate"/>
            </w:r>
            <w:r w:rsidR="00E47AAC">
              <w:rPr>
                <w:noProof/>
              </w:rPr>
              <w:t>1</w:t>
            </w:r>
            <w:r w:rsidR="006A613D">
              <w:rPr>
                <w:noProof/>
              </w:rPr>
              <w:fldChar w:fldCharType="end"/>
            </w:r>
          </w:hyperlink>
        </w:p>
        <w:p w14:paraId="2E083B6D" w14:textId="25954A6B"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2" w:history="1">
            <w:r w:rsidR="006A613D" w:rsidRPr="00056BBA">
              <w:rPr>
                <w:rStyle w:val="af5"/>
                <w:noProof/>
              </w:rPr>
              <w:t>1.1.1 Background</w:t>
            </w:r>
            <w:r w:rsidR="006A613D">
              <w:rPr>
                <w:noProof/>
              </w:rPr>
              <w:tab/>
            </w:r>
            <w:r w:rsidR="006A613D">
              <w:rPr>
                <w:noProof/>
              </w:rPr>
              <w:fldChar w:fldCharType="begin"/>
            </w:r>
            <w:r w:rsidR="006A613D">
              <w:rPr>
                <w:noProof/>
              </w:rPr>
              <w:instrText xml:space="preserve"> PAGEREF _Toc139648172 \h </w:instrText>
            </w:r>
            <w:r w:rsidR="006A613D">
              <w:rPr>
                <w:noProof/>
              </w:rPr>
            </w:r>
            <w:r w:rsidR="006A613D">
              <w:rPr>
                <w:noProof/>
              </w:rPr>
              <w:fldChar w:fldCharType="separate"/>
            </w:r>
            <w:r w:rsidR="00E47AAC">
              <w:rPr>
                <w:noProof/>
              </w:rPr>
              <w:t>1</w:t>
            </w:r>
            <w:r w:rsidR="006A613D">
              <w:rPr>
                <w:noProof/>
              </w:rPr>
              <w:fldChar w:fldCharType="end"/>
            </w:r>
          </w:hyperlink>
        </w:p>
        <w:p w14:paraId="0CDC83FE" w14:textId="2B032EB5"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3" w:history="1">
            <w:r w:rsidR="006A613D" w:rsidRPr="00056BBA">
              <w:rPr>
                <w:rStyle w:val="af5"/>
                <w:noProof/>
              </w:rPr>
              <w:t>1.1.2 Mirror Therapy (MT)</w:t>
            </w:r>
            <w:r w:rsidR="006A613D">
              <w:rPr>
                <w:noProof/>
              </w:rPr>
              <w:tab/>
            </w:r>
            <w:r w:rsidR="006A613D">
              <w:rPr>
                <w:noProof/>
              </w:rPr>
              <w:fldChar w:fldCharType="begin"/>
            </w:r>
            <w:r w:rsidR="006A613D">
              <w:rPr>
                <w:noProof/>
              </w:rPr>
              <w:instrText xml:space="preserve"> PAGEREF _Toc139648173 \h </w:instrText>
            </w:r>
            <w:r w:rsidR="006A613D">
              <w:rPr>
                <w:noProof/>
              </w:rPr>
            </w:r>
            <w:r w:rsidR="006A613D">
              <w:rPr>
                <w:noProof/>
              </w:rPr>
              <w:fldChar w:fldCharType="separate"/>
            </w:r>
            <w:r w:rsidR="00E47AAC">
              <w:rPr>
                <w:noProof/>
              </w:rPr>
              <w:t>2</w:t>
            </w:r>
            <w:r w:rsidR="006A613D">
              <w:rPr>
                <w:noProof/>
              </w:rPr>
              <w:fldChar w:fldCharType="end"/>
            </w:r>
          </w:hyperlink>
        </w:p>
        <w:p w14:paraId="02C04E04" w14:textId="5808AC68"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4" w:history="1">
            <w:r w:rsidR="006A613D" w:rsidRPr="00056BBA">
              <w:rPr>
                <w:rStyle w:val="af5"/>
                <w:noProof/>
              </w:rPr>
              <w:t>1.1.3 Virtual Reality Therapy</w:t>
            </w:r>
            <w:r w:rsidR="006A613D">
              <w:rPr>
                <w:noProof/>
              </w:rPr>
              <w:tab/>
            </w:r>
            <w:r w:rsidR="006A613D">
              <w:rPr>
                <w:noProof/>
              </w:rPr>
              <w:fldChar w:fldCharType="begin"/>
            </w:r>
            <w:r w:rsidR="006A613D">
              <w:rPr>
                <w:noProof/>
              </w:rPr>
              <w:instrText xml:space="preserve"> PAGEREF _Toc139648174 \h </w:instrText>
            </w:r>
            <w:r w:rsidR="006A613D">
              <w:rPr>
                <w:noProof/>
              </w:rPr>
            </w:r>
            <w:r w:rsidR="006A613D">
              <w:rPr>
                <w:noProof/>
              </w:rPr>
              <w:fldChar w:fldCharType="separate"/>
            </w:r>
            <w:r w:rsidR="00E47AAC">
              <w:rPr>
                <w:noProof/>
              </w:rPr>
              <w:t>3</w:t>
            </w:r>
            <w:r w:rsidR="006A613D">
              <w:rPr>
                <w:noProof/>
              </w:rPr>
              <w:fldChar w:fldCharType="end"/>
            </w:r>
          </w:hyperlink>
        </w:p>
        <w:p w14:paraId="267D9F69" w14:textId="092528C3"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5" w:history="1">
            <w:r w:rsidR="006A613D" w:rsidRPr="00056BBA">
              <w:rPr>
                <w:rStyle w:val="af5"/>
                <w:noProof/>
              </w:rPr>
              <w:t>1.1.4 Functional electrical stimulation (FES)</w:t>
            </w:r>
            <w:r w:rsidR="006A613D">
              <w:rPr>
                <w:noProof/>
              </w:rPr>
              <w:tab/>
            </w:r>
            <w:r w:rsidR="006A613D">
              <w:rPr>
                <w:noProof/>
              </w:rPr>
              <w:fldChar w:fldCharType="begin"/>
            </w:r>
            <w:r w:rsidR="006A613D">
              <w:rPr>
                <w:noProof/>
              </w:rPr>
              <w:instrText xml:space="preserve"> PAGEREF _Toc139648175 \h </w:instrText>
            </w:r>
            <w:r w:rsidR="006A613D">
              <w:rPr>
                <w:noProof/>
              </w:rPr>
            </w:r>
            <w:r w:rsidR="006A613D">
              <w:rPr>
                <w:noProof/>
              </w:rPr>
              <w:fldChar w:fldCharType="separate"/>
            </w:r>
            <w:r w:rsidR="00E47AAC">
              <w:rPr>
                <w:noProof/>
              </w:rPr>
              <w:t>4</w:t>
            </w:r>
            <w:r w:rsidR="006A613D">
              <w:rPr>
                <w:noProof/>
              </w:rPr>
              <w:fldChar w:fldCharType="end"/>
            </w:r>
          </w:hyperlink>
        </w:p>
        <w:p w14:paraId="3C593C37" w14:textId="27101919"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6" w:history="1">
            <w:r w:rsidR="006A613D" w:rsidRPr="00056BBA">
              <w:rPr>
                <w:rStyle w:val="af5"/>
                <w:noProof/>
              </w:rPr>
              <w:t xml:space="preserve">1.1.5 Trend of Digital </w:t>
            </w:r>
            <w:r w:rsidR="006A613D" w:rsidRPr="00056BBA">
              <w:rPr>
                <w:rStyle w:val="af5"/>
                <w:rFonts w:eastAsia="新細明體"/>
                <w:noProof/>
              </w:rPr>
              <w:t>Health</w:t>
            </w:r>
            <w:r w:rsidR="006A613D">
              <w:rPr>
                <w:noProof/>
              </w:rPr>
              <w:tab/>
            </w:r>
            <w:r w:rsidR="006A613D">
              <w:rPr>
                <w:noProof/>
              </w:rPr>
              <w:fldChar w:fldCharType="begin"/>
            </w:r>
            <w:r w:rsidR="006A613D">
              <w:rPr>
                <w:noProof/>
              </w:rPr>
              <w:instrText xml:space="preserve"> PAGEREF _Toc139648176 \h </w:instrText>
            </w:r>
            <w:r w:rsidR="006A613D">
              <w:rPr>
                <w:noProof/>
              </w:rPr>
            </w:r>
            <w:r w:rsidR="006A613D">
              <w:rPr>
                <w:noProof/>
              </w:rPr>
              <w:fldChar w:fldCharType="separate"/>
            </w:r>
            <w:r w:rsidR="00E47AAC">
              <w:rPr>
                <w:noProof/>
              </w:rPr>
              <w:t>4</w:t>
            </w:r>
            <w:r w:rsidR="006A613D">
              <w:rPr>
                <w:noProof/>
              </w:rPr>
              <w:fldChar w:fldCharType="end"/>
            </w:r>
          </w:hyperlink>
        </w:p>
        <w:p w14:paraId="4667D5E2" w14:textId="1BD488ED"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7" w:history="1">
            <w:r w:rsidR="006A613D" w:rsidRPr="00056BBA">
              <w:rPr>
                <w:rStyle w:val="af5"/>
                <w:noProof/>
              </w:rPr>
              <w:t>1.2 LITERATURE REVIEW</w:t>
            </w:r>
            <w:r w:rsidR="006A613D">
              <w:rPr>
                <w:noProof/>
              </w:rPr>
              <w:tab/>
            </w:r>
            <w:r w:rsidR="006A613D">
              <w:rPr>
                <w:noProof/>
              </w:rPr>
              <w:fldChar w:fldCharType="begin"/>
            </w:r>
            <w:r w:rsidR="006A613D">
              <w:rPr>
                <w:noProof/>
              </w:rPr>
              <w:instrText xml:space="preserve"> PAGEREF _Toc139648177 \h </w:instrText>
            </w:r>
            <w:r w:rsidR="006A613D">
              <w:rPr>
                <w:noProof/>
              </w:rPr>
            </w:r>
            <w:r w:rsidR="006A613D">
              <w:rPr>
                <w:noProof/>
              </w:rPr>
              <w:fldChar w:fldCharType="separate"/>
            </w:r>
            <w:r w:rsidR="00E47AAC">
              <w:rPr>
                <w:noProof/>
              </w:rPr>
              <w:t>5</w:t>
            </w:r>
            <w:r w:rsidR="006A613D">
              <w:rPr>
                <w:noProof/>
              </w:rPr>
              <w:fldChar w:fldCharType="end"/>
            </w:r>
          </w:hyperlink>
        </w:p>
        <w:p w14:paraId="18851905" w14:textId="607EC066"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8" w:history="1">
            <w:r w:rsidR="006A613D" w:rsidRPr="00056BBA">
              <w:rPr>
                <w:rStyle w:val="af5"/>
                <w:noProof/>
              </w:rPr>
              <w:t>1.2.1 Rehabilitation on Stroke Patient</w:t>
            </w:r>
            <w:r w:rsidR="006A613D">
              <w:rPr>
                <w:noProof/>
              </w:rPr>
              <w:tab/>
            </w:r>
            <w:r w:rsidR="006A613D">
              <w:rPr>
                <w:noProof/>
              </w:rPr>
              <w:fldChar w:fldCharType="begin"/>
            </w:r>
            <w:r w:rsidR="006A613D">
              <w:rPr>
                <w:noProof/>
              </w:rPr>
              <w:instrText xml:space="preserve"> PAGEREF _Toc139648178 \h </w:instrText>
            </w:r>
            <w:r w:rsidR="006A613D">
              <w:rPr>
                <w:noProof/>
              </w:rPr>
            </w:r>
            <w:r w:rsidR="006A613D">
              <w:rPr>
                <w:noProof/>
              </w:rPr>
              <w:fldChar w:fldCharType="separate"/>
            </w:r>
            <w:r w:rsidR="00E47AAC">
              <w:rPr>
                <w:noProof/>
              </w:rPr>
              <w:t>5</w:t>
            </w:r>
            <w:r w:rsidR="006A613D">
              <w:rPr>
                <w:noProof/>
              </w:rPr>
              <w:fldChar w:fldCharType="end"/>
            </w:r>
          </w:hyperlink>
        </w:p>
        <w:p w14:paraId="451D8718" w14:textId="38B83CDD"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9" w:history="1">
            <w:r w:rsidR="006A613D" w:rsidRPr="00056BBA">
              <w:rPr>
                <w:rStyle w:val="af5"/>
                <w:noProof/>
              </w:rPr>
              <w:t>1.2.2 Telerehabilitation</w:t>
            </w:r>
            <w:r w:rsidR="006A613D">
              <w:rPr>
                <w:noProof/>
              </w:rPr>
              <w:tab/>
            </w:r>
            <w:r w:rsidR="006A613D">
              <w:rPr>
                <w:noProof/>
              </w:rPr>
              <w:fldChar w:fldCharType="begin"/>
            </w:r>
            <w:r w:rsidR="006A613D">
              <w:rPr>
                <w:noProof/>
              </w:rPr>
              <w:instrText xml:space="preserve"> PAGEREF _Toc139648179 \h </w:instrText>
            </w:r>
            <w:r w:rsidR="006A613D">
              <w:rPr>
                <w:noProof/>
              </w:rPr>
            </w:r>
            <w:r w:rsidR="006A613D">
              <w:rPr>
                <w:noProof/>
              </w:rPr>
              <w:fldChar w:fldCharType="separate"/>
            </w:r>
            <w:r w:rsidR="00E47AAC">
              <w:rPr>
                <w:noProof/>
              </w:rPr>
              <w:t>7</w:t>
            </w:r>
            <w:r w:rsidR="006A613D">
              <w:rPr>
                <w:noProof/>
              </w:rPr>
              <w:fldChar w:fldCharType="end"/>
            </w:r>
          </w:hyperlink>
        </w:p>
        <w:p w14:paraId="18D478FD" w14:textId="1E7C51D1"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0" w:history="1">
            <w:r w:rsidR="006A613D" w:rsidRPr="00056BBA">
              <w:rPr>
                <w:rStyle w:val="af5"/>
                <w:noProof/>
              </w:rPr>
              <w:t>1.2.3 Digital Rehabilitation</w:t>
            </w:r>
            <w:r w:rsidR="006A613D">
              <w:rPr>
                <w:noProof/>
              </w:rPr>
              <w:tab/>
            </w:r>
            <w:r w:rsidR="006A613D">
              <w:rPr>
                <w:noProof/>
              </w:rPr>
              <w:fldChar w:fldCharType="begin"/>
            </w:r>
            <w:r w:rsidR="006A613D">
              <w:rPr>
                <w:noProof/>
              </w:rPr>
              <w:instrText xml:space="preserve"> PAGEREF _Toc139648180 \h </w:instrText>
            </w:r>
            <w:r w:rsidR="006A613D">
              <w:rPr>
                <w:noProof/>
              </w:rPr>
            </w:r>
            <w:r w:rsidR="006A613D">
              <w:rPr>
                <w:noProof/>
              </w:rPr>
              <w:fldChar w:fldCharType="separate"/>
            </w:r>
            <w:r w:rsidR="00E47AAC">
              <w:rPr>
                <w:noProof/>
              </w:rPr>
              <w:t>8</w:t>
            </w:r>
            <w:r w:rsidR="006A613D">
              <w:rPr>
                <w:noProof/>
              </w:rPr>
              <w:fldChar w:fldCharType="end"/>
            </w:r>
          </w:hyperlink>
        </w:p>
        <w:p w14:paraId="2A325083" w14:textId="2BA7CF6A"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1" w:history="1">
            <w:r w:rsidR="006A613D" w:rsidRPr="00056BBA">
              <w:rPr>
                <w:rStyle w:val="af5"/>
                <w:noProof/>
              </w:rPr>
              <w:t>1.2.4 The Combination of Virtual/Augmented Reality</w:t>
            </w:r>
            <w:r w:rsidR="006A613D">
              <w:rPr>
                <w:noProof/>
              </w:rPr>
              <w:tab/>
            </w:r>
            <w:r w:rsidR="006A613D">
              <w:rPr>
                <w:noProof/>
              </w:rPr>
              <w:fldChar w:fldCharType="begin"/>
            </w:r>
            <w:r w:rsidR="006A613D">
              <w:rPr>
                <w:noProof/>
              </w:rPr>
              <w:instrText xml:space="preserve"> PAGEREF _Toc139648181 \h </w:instrText>
            </w:r>
            <w:r w:rsidR="006A613D">
              <w:rPr>
                <w:noProof/>
              </w:rPr>
            </w:r>
            <w:r w:rsidR="006A613D">
              <w:rPr>
                <w:noProof/>
              </w:rPr>
              <w:fldChar w:fldCharType="separate"/>
            </w:r>
            <w:r w:rsidR="00E47AAC">
              <w:rPr>
                <w:noProof/>
              </w:rPr>
              <w:t>9</w:t>
            </w:r>
            <w:r w:rsidR="006A613D">
              <w:rPr>
                <w:noProof/>
              </w:rPr>
              <w:fldChar w:fldCharType="end"/>
            </w:r>
          </w:hyperlink>
        </w:p>
        <w:p w14:paraId="674779D2" w14:textId="5406FB01"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2" w:history="1">
            <w:r w:rsidR="006A613D" w:rsidRPr="00056BBA">
              <w:rPr>
                <w:rStyle w:val="af5"/>
                <w:noProof/>
              </w:rPr>
              <w:t>1.2.5 Immersive Rehabilitation via Mobile Phone</w:t>
            </w:r>
            <w:r w:rsidR="006A613D">
              <w:rPr>
                <w:noProof/>
              </w:rPr>
              <w:tab/>
            </w:r>
            <w:r w:rsidR="006A613D">
              <w:rPr>
                <w:noProof/>
              </w:rPr>
              <w:fldChar w:fldCharType="begin"/>
            </w:r>
            <w:r w:rsidR="006A613D">
              <w:rPr>
                <w:noProof/>
              </w:rPr>
              <w:instrText xml:space="preserve"> PAGEREF _Toc139648182 \h </w:instrText>
            </w:r>
            <w:r w:rsidR="006A613D">
              <w:rPr>
                <w:noProof/>
              </w:rPr>
            </w:r>
            <w:r w:rsidR="006A613D">
              <w:rPr>
                <w:noProof/>
              </w:rPr>
              <w:fldChar w:fldCharType="separate"/>
            </w:r>
            <w:r w:rsidR="00E47AAC">
              <w:rPr>
                <w:noProof/>
              </w:rPr>
              <w:t>9</w:t>
            </w:r>
            <w:r w:rsidR="006A613D">
              <w:rPr>
                <w:noProof/>
              </w:rPr>
              <w:fldChar w:fldCharType="end"/>
            </w:r>
          </w:hyperlink>
        </w:p>
        <w:p w14:paraId="3C194B06" w14:textId="42867057"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3" w:history="1">
            <w:r w:rsidR="006A613D" w:rsidRPr="00056BBA">
              <w:rPr>
                <w:rStyle w:val="af5"/>
                <w:noProof/>
              </w:rPr>
              <w:t>1.2.6 Quantitative Analysis on Mirror Therapy</w:t>
            </w:r>
            <w:r w:rsidR="006A613D">
              <w:rPr>
                <w:noProof/>
              </w:rPr>
              <w:tab/>
            </w:r>
            <w:r w:rsidR="006A613D">
              <w:rPr>
                <w:noProof/>
              </w:rPr>
              <w:fldChar w:fldCharType="begin"/>
            </w:r>
            <w:r w:rsidR="006A613D">
              <w:rPr>
                <w:noProof/>
              </w:rPr>
              <w:instrText xml:space="preserve"> PAGEREF _Toc139648183 \h </w:instrText>
            </w:r>
            <w:r w:rsidR="006A613D">
              <w:rPr>
                <w:noProof/>
              </w:rPr>
            </w:r>
            <w:r w:rsidR="006A613D">
              <w:rPr>
                <w:noProof/>
              </w:rPr>
              <w:fldChar w:fldCharType="separate"/>
            </w:r>
            <w:r w:rsidR="00E47AAC">
              <w:rPr>
                <w:noProof/>
              </w:rPr>
              <w:t>11</w:t>
            </w:r>
            <w:r w:rsidR="006A613D">
              <w:rPr>
                <w:noProof/>
              </w:rPr>
              <w:fldChar w:fldCharType="end"/>
            </w:r>
          </w:hyperlink>
        </w:p>
        <w:p w14:paraId="316007F0" w14:textId="5558E666"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4" w:history="1">
            <w:r w:rsidR="006A613D" w:rsidRPr="00056BBA">
              <w:rPr>
                <w:rStyle w:val="af5"/>
                <w:noProof/>
              </w:rPr>
              <w:t>1.3 OBJECTIVE</w:t>
            </w:r>
            <w:r w:rsidR="006A613D">
              <w:rPr>
                <w:noProof/>
              </w:rPr>
              <w:tab/>
            </w:r>
            <w:r w:rsidR="006A613D">
              <w:rPr>
                <w:noProof/>
              </w:rPr>
              <w:fldChar w:fldCharType="begin"/>
            </w:r>
            <w:r w:rsidR="006A613D">
              <w:rPr>
                <w:noProof/>
              </w:rPr>
              <w:instrText xml:space="preserve"> PAGEREF _Toc139648184 \h </w:instrText>
            </w:r>
            <w:r w:rsidR="006A613D">
              <w:rPr>
                <w:noProof/>
              </w:rPr>
            </w:r>
            <w:r w:rsidR="006A613D">
              <w:rPr>
                <w:noProof/>
              </w:rPr>
              <w:fldChar w:fldCharType="separate"/>
            </w:r>
            <w:r w:rsidR="00E47AAC">
              <w:rPr>
                <w:noProof/>
              </w:rPr>
              <w:t>12</w:t>
            </w:r>
            <w:r w:rsidR="006A613D">
              <w:rPr>
                <w:noProof/>
              </w:rPr>
              <w:fldChar w:fldCharType="end"/>
            </w:r>
          </w:hyperlink>
        </w:p>
        <w:p w14:paraId="4C1D4519" w14:textId="611C46B4"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8185" w:history="1">
            <w:r w:rsidR="006A613D" w:rsidRPr="00056BBA">
              <w:rPr>
                <w:rStyle w:val="af5"/>
                <w:noProof/>
              </w:rPr>
              <w:t>Chapter 2 Methodology and Material</w:t>
            </w:r>
            <w:r w:rsidR="006A613D">
              <w:rPr>
                <w:noProof/>
              </w:rPr>
              <w:tab/>
            </w:r>
            <w:r w:rsidR="006A613D">
              <w:rPr>
                <w:noProof/>
              </w:rPr>
              <w:fldChar w:fldCharType="begin"/>
            </w:r>
            <w:r w:rsidR="006A613D">
              <w:rPr>
                <w:noProof/>
              </w:rPr>
              <w:instrText xml:space="preserve"> PAGEREF _Toc139648185 \h </w:instrText>
            </w:r>
            <w:r w:rsidR="006A613D">
              <w:rPr>
                <w:noProof/>
              </w:rPr>
            </w:r>
            <w:r w:rsidR="006A613D">
              <w:rPr>
                <w:noProof/>
              </w:rPr>
              <w:fldChar w:fldCharType="separate"/>
            </w:r>
            <w:r w:rsidR="00E47AAC">
              <w:rPr>
                <w:noProof/>
              </w:rPr>
              <w:t>14</w:t>
            </w:r>
            <w:r w:rsidR="006A613D">
              <w:rPr>
                <w:noProof/>
              </w:rPr>
              <w:fldChar w:fldCharType="end"/>
            </w:r>
          </w:hyperlink>
        </w:p>
        <w:p w14:paraId="19F0B1CB" w14:textId="3FDF0B22"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6" w:history="1">
            <w:r w:rsidR="006A613D" w:rsidRPr="00056BBA">
              <w:rPr>
                <w:rStyle w:val="af5"/>
                <w:noProof/>
              </w:rPr>
              <w:t>2.1 SYSTEM DEVELOPMENT</w:t>
            </w:r>
            <w:r w:rsidR="006A613D">
              <w:rPr>
                <w:noProof/>
              </w:rPr>
              <w:tab/>
            </w:r>
            <w:r w:rsidR="006A613D">
              <w:rPr>
                <w:noProof/>
              </w:rPr>
              <w:fldChar w:fldCharType="begin"/>
            </w:r>
            <w:r w:rsidR="006A613D">
              <w:rPr>
                <w:noProof/>
              </w:rPr>
              <w:instrText xml:space="preserve"> PAGEREF _Toc139648186 \h </w:instrText>
            </w:r>
            <w:r w:rsidR="006A613D">
              <w:rPr>
                <w:noProof/>
              </w:rPr>
            </w:r>
            <w:r w:rsidR="006A613D">
              <w:rPr>
                <w:noProof/>
              </w:rPr>
              <w:fldChar w:fldCharType="separate"/>
            </w:r>
            <w:r w:rsidR="00E47AAC">
              <w:rPr>
                <w:noProof/>
              </w:rPr>
              <w:t>14</w:t>
            </w:r>
            <w:r w:rsidR="006A613D">
              <w:rPr>
                <w:noProof/>
              </w:rPr>
              <w:fldChar w:fldCharType="end"/>
            </w:r>
          </w:hyperlink>
        </w:p>
        <w:p w14:paraId="41E166D4" w14:textId="20C97637"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7" w:history="1">
            <w:r w:rsidR="006A613D" w:rsidRPr="00056BBA">
              <w:rPr>
                <w:rStyle w:val="af5"/>
                <w:noProof/>
              </w:rPr>
              <w:t>2.1.1 Augmented Reality Mirror Therapy System (ARMT)</w:t>
            </w:r>
            <w:r w:rsidR="006A613D">
              <w:rPr>
                <w:noProof/>
              </w:rPr>
              <w:tab/>
            </w:r>
            <w:r w:rsidR="006A613D">
              <w:rPr>
                <w:noProof/>
              </w:rPr>
              <w:fldChar w:fldCharType="begin"/>
            </w:r>
            <w:r w:rsidR="006A613D">
              <w:rPr>
                <w:noProof/>
              </w:rPr>
              <w:instrText xml:space="preserve"> PAGEREF _Toc139648187 \h </w:instrText>
            </w:r>
            <w:r w:rsidR="006A613D">
              <w:rPr>
                <w:noProof/>
              </w:rPr>
            </w:r>
            <w:r w:rsidR="006A613D">
              <w:rPr>
                <w:noProof/>
              </w:rPr>
              <w:fldChar w:fldCharType="separate"/>
            </w:r>
            <w:r w:rsidR="00E47AAC">
              <w:rPr>
                <w:noProof/>
              </w:rPr>
              <w:t>14</w:t>
            </w:r>
            <w:r w:rsidR="006A613D">
              <w:rPr>
                <w:noProof/>
              </w:rPr>
              <w:fldChar w:fldCharType="end"/>
            </w:r>
          </w:hyperlink>
        </w:p>
        <w:p w14:paraId="7F32A1B0" w14:textId="163DD9F7"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8" w:history="1">
            <w:r w:rsidR="006A613D" w:rsidRPr="00056BBA">
              <w:rPr>
                <w:rStyle w:val="af5"/>
                <w:noProof/>
              </w:rPr>
              <w:t>2.1.2 Hardware and Accessories</w:t>
            </w:r>
            <w:r w:rsidR="006A613D">
              <w:rPr>
                <w:noProof/>
              </w:rPr>
              <w:tab/>
            </w:r>
            <w:r w:rsidR="006A613D">
              <w:rPr>
                <w:noProof/>
              </w:rPr>
              <w:fldChar w:fldCharType="begin"/>
            </w:r>
            <w:r w:rsidR="006A613D">
              <w:rPr>
                <w:noProof/>
              </w:rPr>
              <w:instrText xml:space="preserve"> PAGEREF _Toc139648188 \h </w:instrText>
            </w:r>
            <w:r w:rsidR="006A613D">
              <w:rPr>
                <w:noProof/>
              </w:rPr>
            </w:r>
            <w:r w:rsidR="006A613D">
              <w:rPr>
                <w:noProof/>
              </w:rPr>
              <w:fldChar w:fldCharType="separate"/>
            </w:r>
            <w:r w:rsidR="00E47AAC">
              <w:rPr>
                <w:noProof/>
              </w:rPr>
              <w:t>15</w:t>
            </w:r>
            <w:r w:rsidR="006A613D">
              <w:rPr>
                <w:noProof/>
              </w:rPr>
              <w:fldChar w:fldCharType="end"/>
            </w:r>
          </w:hyperlink>
        </w:p>
        <w:p w14:paraId="5471D280" w14:textId="66AD80EC"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9" w:history="1">
            <w:r w:rsidR="006A613D" w:rsidRPr="00056BBA">
              <w:rPr>
                <w:rStyle w:val="af5"/>
                <w:noProof/>
              </w:rPr>
              <w:t>2.1.3 System Architecture</w:t>
            </w:r>
            <w:r w:rsidR="006A613D">
              <w:rPr>
                <w:noProof/>
              </w:rPr>
              <w:tab/>
            </w:r>
            <w:r w:rsidR="006A613D">
              <w:rPr>
                <w:noProof/>
              </w:rPr>
              <w:fldChar w:fldCharType="begin"/>
            </w:r>
            <w:r w:rsidR="006A613D">
              <w:rPr>
                <w:noProof/>
              </w:rPr>
              <w:instrText xml:space="preserve"> PAGEREF _Toc139648189 \h </w:instrText>
            </w:r>
            <w:r w:rsidR="006A613D">
              <w:rPr>
                <w:noProof/>
              </w:rPr>
            </w:r>
            <w:r w:rsidR="006A613D">
              <w:rPr>
                <w:noProof/>
              </w:rPr>
              <w:fldChar w:fldCharType="separate"/>
            </w:r>
            <w:r w:rsidR="00E47AAC">
              <w:rPr>
                <w:noProof/>
              </w:rPr>
              <w:t>16</w:t>
            </w:r>
            <w:r w:rsidR="006A613D">
              <w:rPr>
                <w:noProof/>
              </w:rPr>
              <w:fldChar w:fldCharType="end"/>
            </w:r>
          </w:hyperlink>
        </w:p>
        <w:p w14:paraId="2DA55231" w14:textId="59EC0FAD"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0" w:history="1">
            <w:r w:rsidR="006A613D" w:rsidRPr="00056BBA">
              <w:rPr>
                <w:rStyle w:val="af5"/>
                <w:noProof/>
              </w:rPr>
              <w:t>2.2 DEVELOPMENT PROGRESS</w:t>
            </w:r>
            <w:r w:rsidR="006A613D">
              <w:rPr>
                <w:noProof/>
              </w:rPr>
              <w:tab/>
            </w:r>
            <w:r w:rsidR="006A613D">
              <w:rPr>
                <w:noProof/>
              </w:rPr>
              <w:fldChar w:fldCharType="begin"/>
            </w:r>
            <w:r w:rsidR="006A613D">
              <w:rPr>
                <w:noProof/>
              </w:rPr>
              <w:instrText xml:space="preserve"> PAGEREF _Toc139648190 \h </w:instrText>
            </w:r>
            <w:r w:rsidR="006A613D">
              <w:rPr>
                <w:noProof/>
              </w:rPr>
            </w:r>
            <w:r w:rsidR="006A613D">
              <w:rPr>
                <w:noProof/>
              </w:rPr>
              <w:fldChar w:fldCharType="separate"/>
            </w:r>
            <w:r w:rsidR="00E47AAC">
              <w:rPr>
                <w:noProof/>
              </w:rPr>
              <w:t>17</w:t>
            </w:r>
            <w:r w:rsidR="006A613D">
              <w:rPr>
                <w:noProof/>
              </w:rPr>
              <w:fldChar w:fldCharType="end"/>
            </w:r>
          </w:hyperlink>
        </w:p>
        <w:p w14:paraId="3A4EE589" w14:textId="4DFA505D"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1" w:history="1">
            <w:r w:rsidR="006A613D" w:rsidRPr="00056BBA">
              <w:rPr>
                <w:rStyle w:val="af5"/>
                <w:noProof/>
              </w:rPr>
              <w:t>2.2.1 Development Tools</w:t>
            </w:r>
            <w:r w:rsidR="006A613D">
              <w:rPr>
                <w:noProof/>
              </w:rPr>
              <w:tab/>
            </w:r>
            <w:r w:rsidR="006A613D">
              <w:rPr>
                <w:noProof/>
              </w:rPr>
              <w:fldChar w:fldCharType="begin"/>
            </w:r>
            <w:r w:rsidR="006A613D">
              <w:rPr>
                <w:noProof/>
              </w:rPr>
              <w:instrText xml:space="preserve"> PAGEREF _Toc139648191 \h </w:instrText>
            </w:r>
            <w:r w:rsidR="006A613D">
              <w:rPr>
                <w:noProof/>
              </w:rPr>
            </w:r>
            <w:r w:rsidR="006A613D">
              <w:rPr>
                <w:noProof/>
              </w:rPr>
              <w:fldChar w:fldCharType="separate"/>
            </w:r>
            <w:r w:rsidR="00E47AAC">
              <w:rPr>
                <w:noProof/>
              </w:rPr>
              <w:t>17</w:t>
            </w:r>
            <w:r w:rsidR="006A613D">
              <w:rPr>
                <w:noProof/>
              </w:rPr>
              <w:fldChar w:fldCharType="end"/>
            </w:r>
          </w:hyperlink>
        </w:p>
        <w:p w14:paraId="7FC89A66" w14:textId="273FBEEA"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2" w:history="1">
            <w:r w:rsidR="006A613D" w:rsidRPr="00056BBA">
              <w:rPr>
                <w:rStyle w:val="af5"/>
                <w:noProof/>
              </w:rPr>
              <w:t>2.2.2 Hand Joints Skeleton Approach</w:t>
            </w:r>
            <w:r w:rsidR="006A613D">
              <w:rPr>
                <w:noProof/>
              </w:rPr>
              <w:tab/>
            </w:r>
            <w:r w:rsidR="006A613D">
              <w:rPr>
                <w:noProof/>
              </w:rPr>
              <w:fldChar w:fldCharType="begin"/>
            </w:r>
            <w:r w:rsidR="006A613D">
              <w:rPr>
                <w:noProof/>
              </w:rPr>
              <w:instrText xml:space="preserve"> PAGEREF _Toc139648192 \h </w:instrText>
            </w:r>
            <w:r w:rsidR="006A613D">
              <w:rPr>
                <w:noProof/>
              </w:rPr>
            </w:r>
            <w:r w:rsidR="006A613D">
              <w:rPr>
                <w:noProof/>
              </w:rPr>
              <w:fldChar w:fldCharType="separate"/>
            </w:r>
            <w:r w:rsidR="00E47AAC">
              <w:rPr>
                <w:noProof/>
              </w:rPr>
              <w:t>18</w:t>
            </w:r>
            <w:r w:rsidR="006A613D">
              <w:rPr>
                <w:noProof/>
              </w:rPr>
              <w:fldChar w:fldCharType="end"/>
            </w:r>
          </w:hyperlink>
        </w:p>
        <w:p w14:paraId="4DD82EE5" w14:textId="39BD90DA"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3" w:history="1">
            <w:r w:rsidR="006A613D" w:rsidRPr="00056BBA">
              <w:rPr>
                <w:rStyle w:val="af5"/>
                <w:noProof/>
              </w:rPr>
              <w:t>2.2.3 Hand Contour Approach</w:t>
            </w:r>
            <w:r w:rsidR="006A613D">
              <w:rPr>
                <w:noProof/>
              </w:rPr>
              <w:tab/>
            </w:r>
            <w:r w:rsidR="006A613D">
              <w:rPr>
                <w:noProof/>
              </w:rPr>
              <w:fldChar w:fldCharType="begin"/>
            </w:r>
            <w:r w:rsidR="006A613D">
              <w:rPr>
                <w:noProof/>
              </w:rPr>
              <w:instrText xml:space="preserve"> PAGEREF _Toc139648193 \h </w:instrText>
            </w:r>
            <w:r w:rsidR="006A613D">
              <w:rPr>
                <w:noProof/>
              </w:rPr>
            </w:r>
            <w:r w:rsidR="006A613D">
              <w:rPr>
                <w:noProof/>
              </w:rPr>
              <w:fldChar w:fldCharType="separate"/>
            </w:r>
            <w:r w:rsidR="00E47AAC">
              <w:rPr>
                <w:noProof/>
              </w:rPr>
              <w:t>22</w:t>
            </w:r>
            <w:r w:rsidR="006A613D">
              <w:rPr>
                <w:noProof/>
              </w:rPr>
              <w:fldChar w:fldCharType="end"/>
            </w:r>
          </w:hyperlink>
        </w:p>
        <w:p w14:paraId="798BDA22" w14:textId="7314679D"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4" w:history="1">
            <w:r w:rsidR="006A613D" w:rsidRPr="00056BBA">
              <w:rPr>
                <w:rStyle w:val="af5"/>
                <w:noProof/>
              </w:rPr>
              <w:t>2.2.4 Cardboard supported and Screen Fluency Approach</w:t>
            </w:r>
            <w:r w:rsidR="006A613D">
              <w:rPr>
                <w:noProof/>
              </w:rPr>
              <w:tab/>
            </w:r>
            <w:r w:rsidR="006A613D">
              <w:rPr>
                <w:noProof/>
              </w:rPr>
              <w:fldChar w:fldCharType="begin"/>
            </w:r>
            <w:r w:rsidR="006A613D">
              <w:rPr>
                <w:noProof/>
              </w:rPr>
              <w:instrText xml:space="preserve"> PAGEREF _Toc139648194 \h </w:instrText>
            </w:r>
            <w:r w:rsidR="006A613D">
              <w:rPr>
                <w:noProof/>
              </w:rPr>
            </w:r>
            <w:r w:rsidR="006A613D">
              <w:rPr>
                <w:noProof/>
              </w:rPr>
              <w:fldChar w:fldCharType="separate"/>
            </w:r>
            <w:r w:rsidR="00E47AAC">
              <w:rPr>
                <w:noProof/>
              </w:rPr>
              <w:t>32</w:t>
            </w:r>
            <w:r w:rsidR="006A613D">
              <w:rPr>
                <w:noProof/>
              </w:rPr>
              <w:fldChar w:fldCharType="end"/>
            </w:r>
          </w:hyperlink>
        </w:p>
        <w:p w14:paraId="053C4D7B" w14:textId="27526176"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5" w:history="1">
            <w:r w:rsidR="006A613D" w:rsidRPr="00056BBA">
              <w:rPr>
                <w:rStyle w:val="af5"/>
                <w:noProof/>
              </w:rPr>
              <w:t>2.3 EXPERIMENTAL DESIGN</w:t>
            </w:r>
            <w:r w:rsidR="006A613D">
              <w:rPr>
                <w:noProof/>
              </w:rPr>
              <w:tab/>
            </w:r>
            <w:r w:rsidR="006A613D">
              <w:rPr>
                <w:noProof/>
              </w:rPr>
              <w:fldChar w:fldCharType="begin"/>
            </w:r>
            <w:r w:rsidR="006A613D">
              <w:rPr>
                <w:noProof/>
              </w:rPr>
              <w:instrText xml:space="preserve"> PAGEREF _Toc139648195 \h </w:instrText>
            </w:r>
            <w:r w:rsidR="006A613D">
              <w:rPr>
                <w:noProof/>
              </w:rPr>
            </w:r>
            <w:r w:rsidR="006A613D">
              <w:rPr>
                <w:noProof/>
              </w:rPr>
              <w:fldChar w:fldCharType="separate"/>
            </w:r>
            <w:r w:rsidR="00E47AAC">
              <w:rPr>
                <w:noProof/>
              </w:rPr>
              <w:t>35</w:t>
            </w:r>
            <w:r w:rsidR="006A613D">
              <w:rPr>
                <w:noProof/>
              </w:rPr>
              <w:fldChar w:fldCharType="end"/>
            </w:r>
          </w:hyperlink>
        </w:p>
        <w:p w14:paraId="7575165C" w14:textId="0AA12620"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6" w:history="1">
            <w:r w:rsidR="006A613D" w:rsidRPr="00056BBA">
              <w:rPr>
                <w:rStyle w:val="af5"/>
                <w:noProof/>
              </w:rPr>
              <w:t>2.3.1 Purpose</w:t>
            </w:r>
            <w:r w:rsidR="006A613D">
              <w:rPr>
                <w:noProof/>
              </w:rPr>
              <w:tab/>
            </w:r>
            <w:r w:rsidR="006A613D">
              <w:rPr>
                <w:noProof/>
              </w:rPr>
              <w:fldChar w:fldCharType="begin"/>
            </w:r>
            <w:r w:rsidR="006A613D">
              <w:rPr>
                <w:noProof/>
              </w:rPr>
              <w:instrText xml:space="preserve"> PAGEREF _Toc139648196 \h </w:instrText>
            </w:r>
            <w:r w:rsidR="006A613D">
              <w:rPr>
                <w:noProof/>
              </w:rPr>
            </w:r>
            <w:r w:rsidR="006A613D">
              <w:rPr>
                <w:noProof/>
              </w:rPr>
              <w:fldChar w:fldCharType="separate"/>
            </w:r>
            <w:r w:rsidR="00E47AAC">
              <w:rPr>
                <w:noProof/>
              </w:rPr>
              <w:t>35</w:t>
            </w:r>
            <w:r w:rsidR="006A613D">
              <w:rPr>
                <w:noProof/>
              </w:rPr>
              <w:fldChar w:fldCharType="end"/>
            </w:r>
          </w:hyperlink>
        </w:p>
        <w:p w14:paraId="27E7CDD8" w14:textId="32C4082C"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7" w:history="1">
            <w:r w:rsidR="006A613D" w:rsidRPr="00056BBA">
              <w:rPr>
                <w:rStyle w:val="af5"/>
                <w:noProof/>
              </w:rPr>
              <w:t>2.3.2 Participant Criteria</w:t>
            </w:r>
            <w:r w:rsidR="006A613D">
              <w:rPr>
                <w:noProof/>
              </w:rPr>
              <w:tab/>
            </w:r>
            <w:r w:rsidR="006A613D">
              <w:rPr>
                <w:noProof/>
              </w:rPr>
              <w:fldChar w:fldCharType="begin"/>
            </w:r>
            <w:r w:rsidR="006A613D">
              <w:rPr>
                <w:noProof/>
              </w:rPr>
              <w:instrText xml:space="preserve"> PAGEREF _Toc139648197 \h </w:instrText>
            </w:r>
            <w:r w:rsidR="006A613D">
              <w:rPr>
                <w:noProof/>
              </w:rPr>
            </w:r>
            <w:r w:rsidR="006A613D">
              <w:rPr>
                <w:noProof/>
              </w:rPr>
              <w:fldChar w:fldCharType="separate"/>
            </w:r>
            <w:r w:rsidR="00E47AAC">
              <w:rPr>
                <w:noProof/>
              </w:rPr>
              <w:t>35</w:t>
            </w:r>
            <w:r w:rsidR="006A613D">
              <w:rPr>
                <w:noProof/>
              </w:rPr>
              <w:fldChar w:fldCharType="end"/>
            </w:r>
          </w:hyperlink>
        </w:p>
        <w:p w14:paraId="02D0AC37" w14:textId="61A6C764"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8" w:history="1">
            <w:r w:rsidR="006A613D" w:rsidRPr="00056BBA">
              <w:rPr>
                <w:rStyle w:val="af5"/>
                <w:noProof/>
              </w:rPr>
              <w:t xml:space="preserve">2.3.3 </w:t>
            </w:r>
            <w:r w:rsidR="006A613D" w:rsidRPr="00056BBA">
              <w:rPr>
                <w:rStyle w:val="af5"/>
                <w:rFonts w:eastAsia="標楷體"/>
                <w:noProof/>
              </w:rPr>
              <w:t>Procedure</w:t>
            </w:r>
            <w:r w:rsidR="006A613D">
              <w:rPr>
                <w:noProof/>
              </w:rPr>
              <w:tab/>
            </w:r>
            <w:r w:rsidR="006A613D">
              <w:rPr>
                <w:noProof/>
              </w:rPr>
              <w:fldChar w:fldCharType="begin"/>
            </w:r>
            <w:r w:rsidR="006A613D">
              <w:rPr>
                <w:noProof/>
              </w:rPr>
              <w:instrText xml:space="preserve"> PAGEREF _Toc139648198 \h </w:instrText>
            </w:r>
            <w:r w:rsidR="006A613D">
              <w:rPr>
                <w:noProof/>
              </w:rPr>
            </w:r>
            <w:r w:rsidR="006A613D">
              <w:rPr>
                <w:noProof/>
              </w:rPr>
              <w:fldChar w:fldCharType="separate"/>
            </w:r>
            <w:r w:rsidR="00E47AAC">
              <w:rPr>
                <w:noProof/>
              </w:rPr>
              <w:t>36</w:t>
            </w:r>
            <w:r w:rsidR="006A613D">
              <w:rPr>
                <w:noProof/>
              </w:rPr>
              <w:fldChar w:fldCharType="end"/>
            </w:r>
          </w:hyperlink>
        </w:p>
        <w:p w14:paraId="1A6B7E2B" w14:textId="5FE1D17A"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9" w:history="1">
            <w:r w:rsidR="006A613D" w:rsidRPr="00056BBA">
              <w:rPr>
                <w:rStyle w:val="af5"/>
                <w:noProof/>
              </w:rPr>
              <w:t>2.3.4 Hand Function Assessment Tool</w:t>
            </w:r>
            <w:r w:rsidR="006A613D">
              <w:rPr>
                <w:noProof/>
              </w:rPr>
              <w:tab/>
            </w:r>
            <w:r w:rsidR="006A613D">
              <w:rPr>
                <w:noProof/>
              </w:rPr>
              <w:fldChar w:fldCharType="begin"/>
            </w:r>
            <w:r w:rsidR="006A613D">
              <w:rPr>
                <w:noProof/>
              </w:rPr>
              <w:instrText xml:space="preserve"> PAGEREF _Toc139648199 \h </w:instrText>
            </w:r>
            <w:r w:rsidR="006A613D">
              <w:rPr>
                <w:noProof/>
              </w:rPr>
            </w:r>
            <w:r w:rsidR="006A613D">
              <w:rPr>
                <w:noProof/>
              </w:rPr>
              <w:fldChar w:fldCharType="separate"/>
            </w:r>
            <w:r w:rsidR="00E47AAC">
              <w:rPr>
                <w:noProof/>
              </w:rPr>
              <w:t>40</w:t>
            </w:r>
            <w:r w:rsidR="006A613D">
              <w:rPr>
                <w:noProof/>
              </w:rPr>
              <w:fldChar w:fldCharType="end"/>
            </w:r>
          </w:hyperlink>
        </w:p>
        <w:p w14:paraId="28D3F657" w14:textId="039DE2D8"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00" w:history="1">
            <w:r w:rsidR="006A613D" w:rsidRPr="00056BBA">
              <w:rPr>
                <w:rStyle w:val="af5"/>
                <w:noProof/>
              </w:rPr>
              <w:t>2.3.5 Brain Area Activity Measurement</w:t>
            </w:r>
            <w:r w:rsidR="006A613D">
              <w:rPr>
                <w:noProof/>
              </w:rPr>
              <w:tab/>
            </w:r>
            <w:r w:rsidR="006A613D">
              <w:rPr>
                <w:noProof/>
              </w:rPr>
              <w:fldChar w:fldCharType="begin"/>
            </w:r>
            <w:r w:rsidR="006A613D">
              <w:rPr>
                <w:noProof/>
              </w:rPr>
              <w:instrText xml:space="preserve"> PAGEREF _Toc139648200 \h </w:instrText>
            </w:r>
            <w:r w:rsidR="006A613D">
              <w:rPr>
                <w:noProof/>
              </w:rPr>
            </w:r>
            <w:r w:rsidR="006A613D">
              <w:rPr>
                <w:noProof/>
              </w:rPr>
              <w:fldChar w:fldCharType="separate"/>
            </w:r>
            <w:r w:rsidR="00E47AAC">
              <w:rPr>
                <w:noProof/>
              </w:rPr>
              <w:t>44</w:t>
            </w:r>
            <w:r w:rsidR="006A613D">
              <w:rPr>
                <w:noProof/>
              </w:rPr>
              <w:fldChar w:fldCharType="end"/>
            </w:r>
          </w:hyperlink>
        </w:p>
        <w:p w14:paraId="669E335B" w14:textId="323C99B0"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8201" w:history="1">
            <w:r w:rsidR="006A613D" w:rsidRPr="00056BBA">
              <w:rPr>
                <w:rStyle w:val="af5"/>
                <w:noProof/>
              </w:rPr>
              <w:t xml:space="preserve">Chapter 3 Result and </w:t>
            </w:r>
            <w:r w:rsidR="006A613D" w:rsidRPr="00056BBA">
              <w:rPr>
                <w:rStyle w:val="af5"/>
                <w:rFonts w:eastAsia="新細明體"/>
                <w:noProof/>
              </w:rPr>
              <w:t>Discussion</w:t>
            </w:r>
            <w:r w:rsidR="006A613D">
              <w:rPr>
                <w:noProof/>
              </w:rPr>
              <w:tab/>
            </w:r>
            <w:r w:rsidR="006A613D">
              <w:rPr>
                <w:noProof/>
              </w:rPr>
              <w:fldChar w:fldCharType="begin"/>
            </w:r>
            <w:r w:rsidR="006A613D">
              <w:rPr>
                <w:noProof/>
              </w:rPr>
              <w:instrText xml:space="preserve"> PAGEREF _Toc139648201 \h </w:instrText>
            </w:r>
            <w:r w:rsidR="006A613D">
              <w:rPr>
                <w:noProof/>
              </w:rPr>
            </w:r>
            <w:r w:rsidR="006A613D">
              <w:rPr>
                <w:noProof/>
              </w:rPr>
              <w:fldChar w:fldCharType="separate"/>
            </w:r>
            <w:r w:rsidR="00E47AAC">
              <w:rPr>
                <w:noProof/>
              </w:rPr>
              <w:t>46</w:t>
            </w:r>
            <w:r w:rsidR="006A613D">
              <w:rPr>
                <w:noProof/>
              </w:rPr>
              <w:fldChar w:fldCharType="end"/>
            </w:r>
          </w:hyperlink>
        </w:p>
        <w:p w14:paraId="5E251C66" w14:textId="1E5E5181"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02" w:history="1">
            <w:r w:rsidR="006A613D" w:rsidRPr="00056BBA">
              <w:rPr>
                <w:rStyle w:val="af5"/>
                <w:noProof/>
              </w:rPr>
              <w:t>3.1 RESULT AND COMPARISION</w:t>
            </w:r>
            <w:r w:rsidR="006A613D">
              <w:rPr>
                <w:noProof/>
              </w:rPr>
              <w:tab/>
            </w:r>
            <w:r w:rsidR="006A613D">
              <w:rPr>
                <w:noProof/>
              </w:rPr>
              <w:fldChar w:fldCharType="begin"/>
            </w:r>
            <w:r w:rsidR="006A613D">
              <w:rPr>
                <w:noProof/>
              </w:rPr>
              <w:instrText xml:space="preserve"> PAGEREF _Toc139648202 \h </w:instrText>
            </w:r>
            <w:r w:rsidR="006A613D">
              <w:rPr>
                <w:noProof/>
              </w:rPr>
            </w:r>
            <w:r w:rsidR="006A613D">
              <w:rPr>
                <w:noProof/>
              </w:rPr>
              <w:fldChar w:fldCharType="separate"/>
            </w:r>
            <w:r w:rsidR="00E47AAC">
              <w:rPr>
                <w:noProof/>
              </w:rPr>
              <w:t>46</w:t>
            </w:r>
            <w:r w:rsidR="006A613D">
              <w:rPr>
                <w:noProof/>
              </w:rPr>
              <w:fldChar w:fldCharType="end"/>
            </w:r>
          </w:hyperlink>
        </w:p>
        <w:p w14:paraId="50BF55F0" w14:textId="22E0B896"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03" w:history="1">
            <w:r w:rsidR="006A613D" w:rsidRPr="00056BBA">
              <w:rPr>
                <w:rStyle w:val="af5"/>
                <w:noProof/>
              </w:rPr>
              <w:t>3.1.1 Subjects</w:t>
            </w:r>
            <w:r w:rsidR="006A613D">
              <w:rPr>
                <w:noProof/>
              </w:rPr>
              <w:tab/>
            </w:r>
            <w:r w:rsidR="006A613D">
              <w:rPr>
                <w:noProof/>
              </w:rPr>
              <w:fldChar w:fldCharType="begin"/>
            </w:r>
            <w:r w:rsidR="006A613D">
              <w:rPr>
                <w:noProof/>
              </w:rPr>
              <w:instrText xml:space="preserve"> PAGEREF _Toc139648203 \h </w:instrText>
            </w:r>
            <w:r w:rsidR="006A613D">
              <w:rPr>
                <w:noProof/>
              </w:rPr>
            </w:r>
            <w:r w:rsidR="006A613D">
              <w:rPr>
                <w:noProof/>
              </w:rPr>
              <w:fldChar w:fldCharType="separate"/>
            </w:r>
            <w:r w:rsidR="00E47AAC">
              <w:rPr>
                <w:noProof/>
              </w:rPr>
              <w:t>46</w:t>
            </w:r>
            <w:r w:rsidR="006A613D">
              <w:rPr>
                <w:noProof/>
              </w:rPr>
              <w:fldChar w:fldCharType="end"/>
            </w:r>
          </w:hyperlink>
        </w:p>
        <w:p w14:paraId="5750ACB5" w14:textId="43E3F643"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04" w:history="1">
            <w:r w:rsidR="006A613D" w:rsidRPr="00056BBA">
              <w:rPr>
                <w:rStyle w:val="af5"/>
                <w:noProof/>
              </w:rPr>
              <w:t>3.1.2 Hand Function Evaluation</w:t>
            </w:r>
            <w:r w:rsidR="006A613D">
              <w:rPr>
                <w:noProof/>
              </w:rPr>
              <w:tab/>
            </w:r>
            <w:r w:rsidR="006A613D">
              <w:rPr>
                <w:noProof/>
              </w:rPr>
              <w:fldChar w:fldCharType="begin"/>
            </w:r>
            <w:r w:rsidR="006A613D">
              <w:rPr>
                <w:noProof/>
              </w:rPr>
              <w:instrText xml:space="preserve"> PAGEREF _Toc139648204 \h </w:instrText>
            </w:r>
            <w:r w:rsidR="006A613D">
              <w:rPr>
                <w:noProof/>
              </w:rPr>
            </w:r>
            <w:r w:rsidR="006A613D">
              <w:rPr>
                <w:noProof/>
              </w:rPr>
              <w:fldChar w:fldCharType="separate"/>
            </w:r>
            <w:r w:rsidR="00E47AAC">
              <w:rPr>
                <w:noProof/>
              </w:rPr>
              <w:t>46</w:t>
            </w:r>
            <w:r w:rsidR="006A613D">
              <w:rPr>
                <w:noProof/>
              </w:rPr>
              <w:fldChar w:fldCharType="end"/>
            </w:r>
          </w:hyperlink>
        </w:p>
        <w:p w14:paraId="4CFE7165" w14:textId="7E8B9CB9"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05" w:history="1">
            <w:r w:rsidR="006A613D" w:rsidRPr="00056BBA">
              <w:rPr>
                <w:rStyle w:val="af5"/>
                <w:rFonts w:eastAsia="新細明體"/>
                <w:noProof/>
              </w:rPr>
              <w:t>3.1.3 fNIRS Result of ROI</w:t>
            </w:r>
            <w:r w:rsidR="006A613D">
              <w:rPr>
                <w:noProof/>
              </w:rPr>
              <w:tab/>
            </w:r>
            <w:r w:rsidR="006A613D">
              <w:rPr>
                <w:noProof/>
              </w:rPr>
              <w:fldChar w:fldCharType="begin"/>
            </w:r>
            <w:r w:rsidR="006A613D">
              <w:rPr>
                <w:noProof/>
              </w:rPr>
              <w:instrText xml:space="preserve"> PAGEREF _Toc139648205 \h </w:instrText>
            </w:r>
            <w:r w:rsidR="006A613D">
              <w:rPr>
                <w:noProof/>
              </w:rPr>
            </w:r>
            <w:r w:rsidR="006A613D">
              <w:rPr>
                <w:noProof/>
              </w:rPr>
              <w:fldChar w:fldCharType="separate"/>
            </w:r>
            <w:r w:rsidR="00E47AAC">
              <w:rPr>
                <w:noProof/>
              </w:rPr>
              <w:t>53</w:t>
            </w:r>
            <w:r w:rsidR="006A613D">
              <w:rPr>
                <w:noProof/>
              </w:rPr>
              <w:fldChar w:fldCharType="end"/>
            </w:r>
          </w:hyperlink>
        </w:p>
        <w:p w14:paraId="58512122" w14:textId="54331565"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06" w:history="1">
            <w:r w:rsidR="006A613D" w:rsidRPr="00056BBA">
              <w:rPr>
                <w:rStyle w:val="af5"/>
                <w:rFonts w:eastAsia="新細明體"/>
                <w:noProof/>
              </w:rPr>
              <w:t>3.2 DISCUSSION</w:t>
            </w:r>
            <w:r w:rsidR="006A613D">
              <w:rPr>
                <w:noProof/>
              </w:rPr>
              <w:tab/>
            </w:r>
            <w:r w:rsidR="006A613D">
              <w:rPr>
                <w:noProof/>
              </w:rPr>
              <w:fldChar w:fldCharType="begin"/>
            </w:r>
            <w:r w:rsidR="006A613D">
              <w:rPr>
                <w:noProof/>
              </w:rPr>
              <w:instrText xml:space="preserve"> PAGEREF _Toc139648206 \h </w:instrText>
            </w:r>
            <w:r w:rsidR="006A613D">
              <w:rPr>
                <w:noProof/>
              </w:rPr>
            </w:r>
            <w:r w:rsidR="006A613D">
              <w:rPr>
                <w:noProof/>
              </w:rPr>
              <w:fldChar w:fldCharType="separate"/>
            </w:r>
            <w:r w:rsidR="00E47AAC">
              <w:rPr>
                <w:noProof/>
              </w:rPr>
              <w:t>56</w:t>
            </w:r>
            <w:r w:rsidR="006A613D">
              <w:rPr>
                <w:noProof/>
              </w:rPr>
              <w:fldChar w:fldCharType="end"/>
            </w:r>
          </w:hyperlink>
        </w:p>
        <w:p w14:paraId="3B70EF57" w14:textId="18842543"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8207" w:history="1">
            <w:r w:rsidR="006A613D" w:rsidRPr="00056BBA">
              <w:rPr>
                <w:rStyle w:val="af5"/>
                <w:noProof/>
              </w:rPr>
              <w:t xml:space="preserve">Chapter </w:t>
            </w:r>
            <w:r w:rsidR="006A613D" w:rsidRPr="00056BBA">
              <w:rPr>
                <w:rStyle w:val="af5"/>
                <w:rFonts w:eastAsia="新細明體"/>
                <w:noProof/>
              </w:rPr>
              <w:t>4</w:t>
            </w:r>
            <w:r w:rsidR="006A613D" w:rsidRPr="00056BBA">
              <w:rPr>
                <w:rStyle w:val="af5"/>
                <w:noProof/>
              </w:rPr>
              <w:t xml:space="preserve"> Conclusion</w:t>
            </w:r>
            <w:r w:rsidR="006A613D" w:rsidRPr="00056BBA">
              <w:rPr>
                <w:rStyle w:val="af5"/>
                <w:rFonts w:eastAsia="新細明體"/>
                <w:noProof/>
              </w:rPr>
              <w:t xml:space="preserve"> and Future Work</w:t>
            </w:r>
            <w:r w:rsidR="006A613D">
              <w:rPr>
                <w:noProof/>
              </w:rPr>
              <w:tab/>
            </w:r>
            <w:r w:rsidR="006A613D">
              <w:rPr>
                <w:noProof/>
              </w:rPr>
              <w:fldChar w:fldCharType="begin"/>
            </w:r>
            <w:r w:rsidR="006A613D">
              <w:rPr>
                <w:noProof/>
              </w:rPr>
              <w:instrText xml:space="preserve"> PAGEREF _Toc139648207 \h </w:instrText>
            </w:r>
            <w:r w:rsidR="006A613D">
              <w:rPr>
                <w:noProof/>
              </w:rPr>
            </w:r>
            <w:r w:rsidR="006A613D">
              <w:rPr>
                <w:noProof/>
              </w:rPr>
              <w:fldChar w:fldCharType="separate"/>
            </w:r>
            <w:r w:rsidR="00E47AAC">
              <w:rPr>
                <w:noProof/>
              </w:rPr>
              <w:t>59</w:t>
            </w:r>
            <w:r w:rsidR="006A613D">
              <w:rPr>
                <w:noProof/>
              </w:rPr>
              <w:fldChar w:fldCharType="end"/>
            </w:r>
          </w:hyperlink>
        </w:p>
        <w:p w14:paraId="769ABC36" w14:textId="401850DC"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08" w:history="1">
            <w:r w:rsidR="006A613D" w:rsidRPr="00056BBA">
              <w:rPr>
                <w:rStyle w:val="af5"/>
                <w:rFonts w:eastAsia="新細明體"/>
                <w:noProof/>
              </w:rPr>
              <w:t>4.1</w:t>
            </w:r>
            <w:r w:rsidR="006A613D" w:rsidRPr="00056BBA">
              <w:rPr>
                <w:rStyle w:val="af5"/>
                <w:noProof/>
              </w:rPr>
              <w:t xml:space="preserve"> C</w:t>
            </w:r>
            <w:r w:rsidR="006A613D" w:rsidRPr="00056BBA">
              <w:rPr>
                <w:rStyle w:val="af5"/>
                <w:rFonts w:eastAsia="新細明體"/>
                <w:noProof/>
              </w:rPr>
              <w:t>ONCLUSION</w:t>
            </w:r>
            <w:r w:rsidR="006A613D">
              <w:rPr>
                <w:noProof/>
              </w:rPr>
              <w:tab/>
            </w:r>
            <w:r w:rsidR="006A613D">
              <w:rPr>
                <w:noProof/>
              </w:rPr>
              <w:fldChar w:fldCharType="begin"/>
            </w:r>
            <w:r w:rsidR="006A613D">
              <w:rPr>
                <w:noProof/>
              </w:rPr>
              <w:instrText xml:space="preserve"> PAGEREF _Toc139648208 \h </w:instrText>
            </w:r>
            <w:r w:rsidR="006A613D">
              <w:rPr>
                <w:noProof/>
              </w:rPr>
            </w:r>
            <w:r w:rsidR="006A613D">
              <w:rPr>
                <w:noProof/>
              </w:rPr>
              <w:fldChar w:fldCharType="separate"/>
            </w:r>
            <w:r w:rsidR="00E47AAC">
              <w:rPr>
                <w:noProof/>
              </w:rPr>
              <w:t>59</w:t>
            </w:r>
            <w:r w:rsidR="006A613D">
              <w:rPr>
                <w:noProof/>
              </w:rPr>
              <w:fldChar w:fldCharType="end"/>
            </w:r>
          </w:hyperlink>
        </w:p>
        <w:p w14:paraId="29335B21" w14:textId="3ED91D8E"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09" w:history="1">
            <w:r w:rsidR="006A613D" w:rsidRPr="00056BBA">
              <w:rPr>
                <w:rStyle w:val="af5"/>
                <w:rFonts w:eastAsia="新細明體"/>
                <w:noProof/>
              </w:rPr>
              <w:t>4.2</w:t>
            </w:r>
            <w:r w:rsidR="006A613D" w:rsidRPr="00056BBA">
              <w:rPr>
                <w:rStyle w:val="af5"/>
                <w:noProof/>
              </w:rPr>
              <w:t xml:space="preserve"> L</w:t>
            </w:r>
            <w:r w:rsidR="006A613D" w:rsidRPr="00056BBA">
              <w:rPr>
                <w:rStyle w:val="af5"/>
                <w:rFonts w:eastAsia="新細明體"/>
                <w:noProof/>
              </w:rPr>
              <w:t>IMITATION</w:t>
            </w:r>
            <w:r w:rsidR="006A613D">
              <w:rPr>
                <w:noProof/>
              </w:rPr>
              <w:tab/>
            </w:r>
            <w:r w:rsidR="006A613D">
              <w:rPr>
                <w:noProof/>
              </w:rPr>
              <w:fldChar w:fldCharType="begin"/>
            </w:r>
            <w:r w:rsidR="006A613D">
              <w:rPr>
                <w:noProof/>
              </w:rPr>
              <w:instrText xml:space="preserve"> PAGEREF _Toc139648209 \h </w:instrText>
            </w:r>
            <w:r w:rsidR="006A613D">
              <w:rPr>
                <w:noProof/>
              </w:rPr>
            </w:r>
            <w:r w:rsidR="006A613D">
              <w:rPr>
                <w:noProof/>
              </w:rPr>
              <w:fldChar w:fldCharType="separate"/>
            </w:r>
            <w:r w:rsidR="00E47AAC">
              <w:rPr>
                <w:noProof/>
              </w:rPr>
              <w:t>59</w:t>
            </w:r>
            <w:r w:rsidR="006A613D">
              <w:rPr>
                <w:noProof/>
              </w:rPr>
              <w:fldChar w:fldCharType="end"/>
            </w:r>
          </w:hyperlink>
        </w:p>
        <w:p w14:paraId="323BD00A" w14:textId="4BABFBE4"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10" w:history="1">
            <w:r w:rsidR="006A613D" w:rsidRPr="00056BBA">
              <w:rPr>
                <w:rStyle w:val="af5"/>
                <w:rFonts w:eastAsia="新細明體"/>
                <w:noProof/>
              </w:rPr>
              <w:t>4</w:t>
            </w:r>
            <w:r w:rsidR="006A613D" w:rsidRPr="00056BBA">
              <w:rPr>
                <w:rStyle w:val="af5"/>
                <w:noProof/>
              </w:rPr>
              <w:t>.</w:t>
            </w:r>
            <w:r w:rsidR="006A613D" w:rsidRPr="00056BBA">
              <w:rPr>
                <w:rStyle w:val="af5"/>
                <w:rFonts w:eastAsia="新細明體"/>
                <w:noProof/>
              </w:rPr>
              <w:t>3</w:t>
            </w:r>
            <w:r w:rsidR="006A613D" w:rsidRPr="00056BBA">
              <w:rPr>
                <w:rStyle w:val="af5"/>
                <w:noProof/>
              </w:rPr>
              <w:t xml:space="preserve"> F</w:t>
            </w:r>
            <w:r w:rsidR="006A613D" w:rsidRPr="00056BBA">
              <w:rPr>
                <w:rStyle w:val="af5"/>
                <w:rFonts w:eastAsia="新細明體"/>
                <w:noProof/>
              </w:rPr>
              <w:t>UTURE WORK</w:t>
            </w:r>
            <w:r w:rsidR="006A613D">
              <w:rPr>
                <w:noProof/>
              </w:rPr>
              <w:tab/>
            </w:r>
            <w:r w:rsidR="006A613D">
              <w:rPr>
                <w:noProof/>
              </w:rPr>
              <w:fldChar w:fldCharType="begin"/>
            </w:r>
            <w:r w:rsidR="006A613D">
              <w:rPr>
                <w:noProof/>
              </w:rPr>
              <w:instrText xml:space="preserve"> PAGEREF _Toc139648210 \h </w:instrText>
            </w:r>
            <w:r w:rsidR="006A613D">
              <w:rPr>
                <w:noProof/>
              </w:rPr>
            </w:r>
            <w:r w:rsidR="006A613D">
              <w:rPr>
                <w:noProof/>
              </w:rPr>
              <w:fldChar w:fldCharType="separate"/>
            </w:r>
            <w:r w:rsidR="00E47AAC">
              <w:rPr>
                <w:noProof/>
              </w:rPr>
              <w:t>60</w:t>
            </w:r>
            <w:r w:rsidR="006A613D">
              <w:rPr>
                <w:noProof/>
              </w:rPr>
              <w:fldChar w:fldCharType="end"/>
            </w:r>
          </w:hyperlink>
        </w:p>
        <w:p w14:paraId="3BA8DB50" w14:textId="1FCA9A88"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11" w:history="1">
            <w:r w:rsidR="006A613D" w:rsidRPr="00056BBA">
              <w:rPr>
                <w:rStyle w:val="af5"/>
                <w:rFonts w:eastAsia="新細明體"/>
                <w:noProof/>
              </w:rPr>
              <w:t>References</w:t>
            </w:r>
            <w:r w:rsidR="006A613D">
              <w:rPr>
                <w:noProof/>
              </w:rPr>
              <w:tab/>
            </w:r>
            <w:r w:rsidR="006A613D">
              <w:rPr>
                <w:noProof/>
              </w:rPr>
              <w:fldChar w:fldCharType="begin"/>
            </w:r>
            <w:r w:rsidR="006A613D">
              <w:rPr>
                <w:noProof/>
              </w:rPr>
              <w:instrText xml:space="preserve"> PAGEREF _Toc139648211 \h </w:instrText>
            </w:r>
            <w:r w:rsidR="006A613D">
              <w:rPr>
                <w:noProof/>
              </w:rPr>
            </w:r>
            <w:r w:rsidR="006A613D">
              <w:rPr>
                <w:noProof/>
              </w:rPr>
              <w:fldChar w:fldCharType="separate"/>
            </w:r>
            <w:r w:rsidR="00E47AAC">
              <w:rPr>
                <w:noProof/>
              </w:rPr>
              <w:t>62</w:t>
            </w:r>
            <w:r w:rsidR="006A613D">
              <w:rPr>
                <w:noProof/>
              </w:rPr>
              <w:fldChar w:fldCharType="end"/>
            </w:r>
          </w:hyperlink>
        </w:p>
        <w:p w14:paraId="0210E6B7" w14:textId="57F25112" w:rsidR="00D95790" w:rsidRDefault="00000000">
          <w:pPr>
            <w:pStyle w:val="10"/>
            <w:tabs>
              <w:tab w:val="right" w:leader="dot" w:pos="8296"/>
            </w:tabs>
            <w:ind w:firstLineChars="0" w:firstLine="0"/>
            <w:rPr>
              <w:u w:val="single"/>
            </w:rPr>
          </w:pPr>
          <w:r>
            <w:rPr>
              <w:szCs w:val="24"/>
              <w:u w:val="single"/>
            </w:rPr>
            <w:fldChar w:fldCharType="end"/>
          </w:r>
        </w:p>
      </w:sdtContent>
    </w:sdt>
    <w:p w14:paraId="5D6FB3E0" w14:textId="77777777" w:rsidR="00D95790" w:rsidRDefault="00000000">
      <w:pPr>
        <w:spacing w:line="240" w:lineRule="auto"/>
        <w:ind w:firstLine="480"/>
        <w:jc w:val="left"/>
        <w:rPr>
          <w:b/>
          <w:bCs/>
          <w:kern w:val="44"/>
          <w:sz w:val="40"/>
          <w:szCs w:val="44"/>
        </w:rPr>
      </w:pPr>
      <w:r>
        <w:br w:type="page"/>
      </w:r>
    </w:p>
    <w:p w14:paraId="21547777" w14:textId="77777777" w:rsidR="00D95790" w:rsidRDefault="00000000">
      <w:pPr>
        <w:pStyle w:val="1"/>
        <w:spacing w:line="240" w:lineRule="auto"/>
        <w:jc w:val="center"/>
        <w:rPr>
          <w:rFonts w:eastAsia="新細明體"/>
        </w:rPr>
      </w:pPr>
      <w:bookmarkStart w:id="10" w:name="_Toc139648168"/>
      <w:r>
        <w:rPr>
          <w:rFonts w:eastAsia="新細明體" w:hint="eastAsia"/>
        </w:rPr>
        <w:lastRenderedPageBreak/>
        <w:t>L</w:t>
      </w:r>
      <w:r>
        <w:rPr>
          <w:rFonts w:eastAsia="新細明體"/>
        </w:rPr>
        <w:t>ist of Tables</w:t>
      </w:r>
      <w:bookmarkEnd w:id="10"/>
    </w:p>
    <w:p w14:paraId="52798C08" w14:textId="5ABF866B" w:rsidR="0001637D" w:rsidRDefault="0001637D"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r>
        <w:rPr>
          <w:rFonts w:eastAsia="新細明體"/>
        </w:rPr>
        <w:fldChar w:fldCharType="begin"/>
      </w:r>
      <w:r>
        <w:rPr>
          <w:rFonts w:eastAsia="新細明體"/>
        </w:rPr>
        <w:instrText xml:space="preserve"> TOC \h \z \t "Table Type,1" </w:instrText>
      </w:r>
      <w:r>
        <w:rPr>
          <w:rFonts w:eastAsia="新細明體"/>
        </w:rPr>
        <w:fldChar w:fldCharType="separate"/>
      </w:r>
      <w:hyperlink w:anchor="_Toc139646677" w:history="1">
        <w:r w:rsidRPr="00F521F9">
          <w:rPr>
            <w:rStyle w:val="af5"/>
            <w:rFonts w:eastAsia="新細明體"/>
            <w:noProof/>
          </w:rPr>
          <w:t>Table 1 Recent immersive rehabilitation</w:t>
        </w:r>
        <w:r>
          <w:rPr>
            <w:noProof/>
            <w:webHidden/>
          </w:rPr>
          <w:tab/>
        </w:r>
        <w:r>
          <w:rPr>
            <w:noProof/>
            <w:webHidden/>
          </w:rPr>
          <w:fldChar w:fldCharType="begin"/>
        </w:r>
        <w:r>
          <w:rPr>
            <w:noProof/>
            <w:webHidden/>
          </w:rPr>
          <w:instrText xml:space="preserve"> PAGEREF _Toc139646677 \h </w:instrText>
        </w:r>
        <w:r>
          <w:rPr>
            <w:noProof/>
            <w:webHidden/>
          </w:rPr>
        </w:r>
        <w:r>
          <w:rPr>
            <w:noProof/>
            <w:webHidden/>
          </w:rPr>
          <w:fldChar w:fldCharType="separate"/>
        </w:r>
        <w:r w:rsidR="00E47AAC">
          <w:rPr>
            <w:noProof/>
            <w:webHidden/>
          </w:rPr>
          <w:t>11</w:t>
        </w:r>
        <w:r>
          <w:rPr>
            <w:noProof/>
            <w:webHidden/>
          </w:rPr>
          <w:fldChar w:fldCharType="end"/>
        </w:r>
      </w:hyperlink>
    </w:p>
    <w:p w14:paraId="1BFDF51C" w14:textId="62013F70"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78" w:history="1">
        <w:r w:rsidR="0001637D" w:rsidRPr="00F521F9">
          <w:rPr>
            <w:rStyle w:val="af5"/>
            <w:noProof/>
          </w:rPr>
          <w:t>Table 2 All models that can be equipped with ARMT</w:t>
        </w:r>
        <w:r w:rsidR="0001637D">
          <w:rPr>
            <w:noProof/>
            <w:webHidden/>
          </w:rPr>
          <w:tab/>
        </w:r>
        <w:r w:rsidR="0001637D">
          <w:rPr>
            <w:noProof/>
            <w:webHidden/>
          </w:rPr>
          <w:fldChar w:fldCharType="begin"/>
        </w:r>
        <w:r w:rsidR="0001637D">
          <w:rPr>
            <w:noProof/>
            <w:webHidden/>
          </w:rPr>
          <w:instrText xml:space="preserve"> PAGEREF _Toc139646678 \h </w:instrText>
        </w:r>
        <w:r w:rsidR="0001637D">
          <w:rPr>
            <w:noProof/>
            <w:webHidden/>
          </w:rPr>
        </w:r>
        <w:r w:rsidR="0001637D">
          <w:rPr>
            <w:noProof/>
            <w:webHidden/>
          </w:rPr>
          <w:fldChar w:fldCharType="separate"/>
        </w:r>
        <w:r w:rsidR="00E47AAC">
          <w:rPr>
            <w:noProof/>
            <w:webHidden/>
          </w:rPr>
          <w:t>15</w:t>
        </w:r>
        <w:r w:rsidR="0001637D">
          <w:rPr>
            <w:noProof/>
            <w:webHidden/>
          </w:rPr>
          <w:fldChar w:fldCharType="end"/>
        </w:r>
      </w:hyperlink>
    </w:p>
    <w:p w14:paraId="78B103B7" w14:textId="3D2609E2"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79" w:history="1">
        <w:r w:rsidR="0001637D" w:rsidRPr="00F521F9">
          <w:rPr>
            <w:rStyle w:val="af5"/>
            <w:noProof/>
          </w:rPr>
          <w:t xml:space="preserve">Table 3 Comparison of custom </w:t>
        </w:r>
        <w:r w:rsidR="0001637D" w:rsidRPr="00F521F9">
          <w:rPr>
            <w:rStyle w:val="af5"/>
            <w:rFonts w:eastAsia="新細明體"/>
            <w:noProof/>
          </w:rPr>
          <w:t xml:space="preserve">model </w:t>
        </w:r>
        <w:r w:rsidR="0001637D" w:rsidRPr="00F521F9">
          <w:rPr>
            <w:rStyle w:val="af5"/>
            <w:noProof/>
          </w:rPr>
          <w:t>and official segmentation model</w:t>
        </w:r>
        <w:r w:rsidR="0001637D">
          <w:rPr>
            <w:noProof/>
            <w:webHidden/>
          </w:rPr>
          <w:tab/>
        </w:r>
        <w:r w:rsidR="0001637D">
          <w:rPr>
            <w:noProof/>
            <w:webHidden/>
          </w:rPr>
          <w:fldChar w:fldCharType="begin"/>
        </w:r>
        <w:r w:rsidR="0001637D">
          <w:rPr>
            <w:noProof/>
            <w:webHidden/>
          </w:rPr>
          <w:instrText xml:space="preserve"> PAGEREF _Toc139646679 \h </w:instrText>
        </w:r>
        <w:r w:rsidR="0001637D">
          <w:rPr>
            <w:noProof/>
            <w:webHidden/>
          </w:rPr>
        </w:r>
        <w:r w:rsidR="0001637D">
          <w:rPr>
            <w:noProof/>
            <w:webHidden/>
          </w:rPr>
          <w:fldChar w:fldCharType="separate"/>
        </w:r>
        <w:r w:rsidR="00E47AAC">
          <w:rPr>
            <w:noProof/>
            <w:webHidden/>
          </w:rPr>
          <w:t>34</w:t>
        </w:r>
        <w:r w:rsidR="0001637D">
          <w:rPr>
            <w:noProof/>
            <w:webHidden/>
          </w:rPr>
          <w:fldChar w:fldCharType="end"/>
        </w:r>
      </w:hyperlink>
    </w:p>
    <w:p w14:paraId="39E88DCC" w14:textId="37966994"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80" w:history="1">
        <w:r w:rsidR="0001637D" w:rsidRPr="00F521F9">
          <w:rPr>
            <w:rStyle w:val="af5"/>
            <w:rFonts w:eastAsia="新細明體"/>
            <w:noProof/>
          </w:rPr>
          <w:t>Table 4 The motor task in the last 20 minutes of the intervention experiment</w:t>
        </w:r>
        <w:r w:rsidR="0001637D">
          <w:rPr>
            <w:noProof/>
            <w:webHidden/>
          </w:rPr>
          <w:tab/>
        </w:r>
        <w:r w:rsidR="0001637D">
          <w:rPr>
            <w:noProof/>
            <w:webHidden/>
          </w:rPr>
          <w:fldChar w:fldCharType="begin"/>
        </w:r>
        <w:r w:rsidR="0001637D">
          <w:rPr>
            <w:noProof/>
            <w:webHidden/>
          </w:rPr>
          <w:instrText xml:space="preserve"> PAGEREF _Toc139646680 \h </w:instrText>
        </w:r>
        <w:r w:rsidR="0001637D">
          <w:rPr>
            <w:noProof/>
            <w:webHidden/>
          </w:rPr>
        </w:r>
        <w:r w:rsidR="0001637D">
          <w:rPr>
            <w:noProof/>
            <w:webHidden/>
          </w:rPr>
          <w:fldChar w:fldCharType="separate"/>
        </w:r>
        <w:r w:rsidR="00E47AAC">
          <w:rPr>
            <w:noProof/>
            <w:webHidden/>
          </w:rPr>
          <w:t>39</w:t>
        </w:r>
        <w:r w:rsidR="0001637D">
          <w:rPr>
            <w:noProof/>
            <w:webHidden/>
          </w:rPr>
          <w:fldChar w:fldCharType="end"/>
        </w:r>
      </w:hyperlink>
    </w:p>
    <w:p w14:paraId="2994B0F0" w14:textId="31068DAC"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81" w:history="1">
        <w:r w:rsidR="0001637D" w:rsidRPr="00F521F9">
          <w:rPr>
            <w:rStyle w:val="af5"/>
            <w:rFonts w:eastAsia="新細明體"/>
            <w:noProof/>
          </w:rPr>
          <w:t>Table 5 The content of the upper limb tests</w:t>
        </w:r>
        <w:r w:rsidR="0001637D">
          <w:rPr>
            <w:noProof/>
            <w:webHidden/>
          </w:rPr>
          <w:tab/>
        </w:r>
        <w:r w:rsidR="0001637D">
          <w:rPr>
            <w:noProof/>
            <w:webHidden/>
          </w:rPr>
          <w:fldChar w:fldCharType="begin"/>
        </w:r>
        <w:r w:rsidR="0001637D">
          <w:rPr>
            <w:noProof/>
            <w:webHidden/>
          </w:rPr>
          <w:instrText xml:space="preserve"> PAGEREF _Toc139646681 \h </w:instrText>
        </w:r>
        <w:r w:rsidR="0001637D">
          <w:rPr>
            <w:noProof/>
            <w:webHidden/>
          </w:rPr>
        </w:r>
        <w:r w:rsidR="0001637D">
          <w:rPr>
            <w:noProof/>
            <w:webHidden/>
          </w:rPr>
          <w:fldChar w:fldCharType="separate"/>
        </w:r>
        <w:r w:rsidR="00E47AAC">
          <w:rPr>
            <w:noProof/>
            <w:webHidden/>
          </w:rPr>
          <w:t>40</w:t>
        </w:r>
        <w:r w:rsidR="0001637D">
          <w:rPr>
            <w:noProof/>
            <w:webHidden/>
          </w:rPr>
          <w:fldChar w:fldCharType="end"/>
        </w:r>
      </w:hyperlink>
    </w:p>
    <w:p w14:paraId="4854BB42" w14:textId="397B69B5"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82" w:history="1">
        <w:r w:rsidR="0001637D" w:rsidRPr="00F521F9">
          <w:rPr>
            <w:rStyle w:val="af5"/>
            <w:noProof/>
          </w:rPr>
          <w:t>Table 6 The number of statistical samples for the interventional experiment</w:t>
        </w:r>
        <w:r w:rsidR="0001637D">
          <w:rPr>
            <w:noProof/>
            <w:webHidden/>
          </w:rPr>
          <w:tab/>
        </w:r>
        <w:r w:rsidR="0001637D">
          <w:rPr>
            <w:noProof/>
            <w:webHidden/>
          </w:rPr>
          <w:fldChar w:fldCharType="begin"/>
        </w:r>
        <w:r w:rsidR="0001637D">
          <w:rPr>
            <w:noProof/>
            <w:webHidden/>
          </w:rPr>
          <w:instrText xml:space="preserve"> PAGEREF _Toc139646682 \h </w:instrText>
        </w:r>
        <w:r w:rsidR="0001637D">
          <w:rPr>
            <w:noProof/>
            <w:webHidden/>
          </w:rPr>
        </w:r>
        <w:r w:rsidR="0001637D">
          <w:rPr>
            <w:noProof/>
            <w:webHidden/>
          </w:rPr>
          <w:fldChar w:fldCharType="separate"/>
        </w:r>
        <w:r w:rsidR="00E47AAC">
          <w:rPr>
            <w:noProof/>
            <w:webHidden/>
          </w:rPr>
          <w:t>46</w:t>
        </w:r>
        <w:r w:rsidR="0001637D">
          <w:rPr>
            <w:noProof/>
            <w:webHidden/>
          </w:rPr>
          <w:fldChar w:fldCharType="end"/>
        </w:r>
      </w:hyperlink>
    </w:p>
    <w:p w14:paraId="75A0A52C" w14:textId="7B26949D"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83" w:history="1">
        <w:r w:rsidR="0001637D" w:rsidRPr="00F521F9">
          <w:rPr>
            <w:rStyle w:val="af5"/>
            <w:noProof/>
            <w:lang w:val="es-ES"/>
          </w:rPr>
          <w:t xml:space="preserve">Table </w:t>
        </w:r>
        <w:r w:rsidR="0001637D" w:rsidRPr="00F521F9">
          <w:rPr>
            <w:rStyle w:val="af5"/>
            <w:rFonts w:eastAsia="新細明體"/>
            <w:noProof/>
          </w:rPr>
          <w:t>7</w:t>
        </w:r>
        <w:r w:rsidR="0001637D" w:rsidRPr="00F521F9">
          <w:rPr>
            <w:rStyle w:val="af5"/>
            <w:noProof/>
            <w:lang w:val="es-ES"/>
          </w:rPr>
          <w:t>.</w:t>
        </w:r>
        <w:r w:rsidR="0001637D" w:rsidRPr="00F521F9">
          <w:rPr>
            <w:rStyle w:val="af5"/>
            <w:rFonts w:eastAsia="新細明體"/>
            <w:noProof/>
          </w:rPr>
          <w:t>1</w:t>
        </w:r>
        <w:r w:rsidR="0001637D" w:rsidRPr="00F521F9">
          <w:rPr>
            <w:rStyle w:val="af5"/>
            <w:noProof/>
            <w:lang w:val="es-ES"/>
          </w:rPr>
          <w:t xml:space="preserve"> The outcome measures in each assessment scale.</w:t>
        </w:r>
        <w:r w:rsidR="0001637D">
          <w:rPr>
            <w:noProof/>
            <w:webHidden/>
          </w:rPr>
          <w:tab/>
        </w:r>
        <w:r w:rsidR="0001637D">
          <w:rPr>
            <w:noProof/>
            <w:webHidden/>
          </w:rPr>
          <w:fldChar w:fldCharType="begin"/>
        </w:r>
        <w:r w:rsidR="0001637D">
          <w:rPr>
            <w:noProof/>
            <w:webHidden/>
          </w:rPr>
          <w:instrText xml:space="preserve"> PAGEREF _Toc139646683 \h </w:instrText>
        </w:r>
        <w:r w:rsidR="0001637D">
          <w:rPr>
            <w:noProof/>
            <w:webHidden/>
          </w:rPr>
        </w:r>
        <w:r w:rsidR="0001637D">
          <w:rPr>
            <w:noProof/>
            <w:webHidden/>
          </w:rPr>
          <w:fldChar w:fldCharType="separate"/>
        </w:r>
        <w:r w:rsidR="00E47AAC">
          <w:rPr>
            <w:noProof/>
            <w:webHidden/>
          </w:rPr>
          <w:t>48</w:t>
        </w:r>
        <w:r w:rsidR="0001637D">
          <w:rPr>
            <w:noProof/>
            <w:webHidden/>
          </w:rPr>
          <w:fldChar w:fldCharType="end"/>
        </w:r>
      </w:hyperlink>
    </w:p>
    <w:p w14:paraId="2EED6CCA" w14:textId="7C26F293"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84" w:history="1">
        <w:r w:rsidR="0001637D" w:rsidRPr="00F521F9">
          <w:rPr>
            <w:rStyle w:val="af5"/>
            <w:noProof/>
            <w:lang w:val="es-ES"/>
          </w:rPr>
          <w:t xml:space="preserve">Table </w:t>
        </w:r>
        <w:r w:rsidR="0001637D" w:rsidRPr="00F521F9">
          <w:rPr>
            <w:rStyle w:val="af5"/>
            <w:rFonts w:eastAsia="新細明體"/>
            <w:noProof/>
          </w:rPr>
          <w:t>7.2</w:t>
        </w:r>
        <w:r w:rsidR="0001637D" w:rsidRPr="00F521F9">
          <w:rPr>
            <w:rStyle w:val="af5"/>
            <w:noProof/>
            <w:lang w:val="es-ES"/>
          </w:rPr>
          <w:t xml:space="preserve"> </w:t>
        </w:r>
        <w:r w:rsidR="0001637D" w:rsidRPr="00F521F9">
          <w:rPr>
            <w:rStyle w:val="af5"/>
            <w:rFonts w:eastAsia="新細明體"/>
            <w:noProof/>
          </w:rPr>
          <w:t>P value of p</w:t>
        </w:r>
        <w:r w:rsidR="0001637D" w:rsidRPr="00F521F9">
          <w:rPr>
            <w:rStyle w:val="af5"/>
            <w:noProof/>
            <w:lang w:val="es-ES"/>
          </w:rPr>
          <w:t xml:space="preserve">airwise comparison </w:t>
        </w:r>
        <w:r w:rsidR="0001637D" w:rsidRPr="00F521F9">
          <w:rPr>
            <w:rStyle w:val="af5"/>
            <w:rFonts w:eastAsia="新細明體"/>
            <w:noProof/>
          </w:rPr>
          <w:t>in</w:t>
        </w:r>
        <w:r w:rsidR="0001637D" w:rsidRPr="00F521F9">
          <w:rPr>
            <w:rStyle w:val="af5"/>
            <w:noProof/>
            <w:lang w:val="es-ES"/>
          </w:rPr>
          <w:t xml:space="preserve"> three conditions</w:t>
        </w:r>
        <w:r w:rsidR="0001637D">
          <w:rPr>
            <w:noProof/>
            <w:webHidden/>
          </w:rPr>
          <w:tab/>
        </w:r>
        <w:r w:rsidR="0001637D">
          <w:rPr>
            <w:noProof/>
            <w:webHidden/>
          </w:rPr>
          <w:fldChar w:fldCharType="begin"/>
        </w:r>
        <w:r w:rsidR="0001637D">
          <w:rPr>
            <w:noProof/>
            <w:webHidden/>
          </w:rPr>
          <w:instrText xml:space="preserve"> PAGEREF _Toc139646684 \h </w:instrText>
        </w:r>
        <w:r w:rsidR="0001637D">
          <w:rPr>
            <w:noProof/>
            <w:webHidden/>
          </w:rPr>
        </w:r>
        <w:r w:rsidR="0001637D">
          <w:rPr>
            <w:noProof/>
            <w:webHidden/>
          </w:rPr>
          <w:fldChar w:fldCharType="separate"/>
        </w:r>
        <w:r w:rsidR="00E47AAC">
          <w:rPr>
            <w:noProof/>
            <w:webHidden/>
          </w:rPr>
          <w:t>49</w:t>
        </w:r>
        <w:r w:rsidR="0001637D">
          <w:rPr>
            <w:noProof/>
            <w:webHidden/>
          </w:rPr>
          <w:fldChar w:fldCharType="end"/>
        </w:r>
      </w:hyperlink>
    </w:p>
    <w:p w14:paraId="6573591F" w14:textId="74816954"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85" w:history="1">
        <w:r w:rsidR="0001637D" w:rsidRPr="00F521F9">
          <w:rPr>
            <w:rStyle w:val="af5"/>
            <w:noProof/>
          </w:rPr>
          <w:t>Table 8.1 Beta value of fNIRS GLM regression</w:t>
        </w:r>
        <w:r w:rsidR="0001637D">
          <w:rPr>
            <w:noProof/>
            <w:webHidden/>
          </w:rPr>
          <w:tab/>
        </w:r>
        <w:r w:rsidR="0001637D">
          <w:rPr>
            <w:noProof/>
            <w:webHidden/>
          </w:rPr>
          <w:fldChar w:fldCharType="begin"/>
        </w:r>
        <w:r w:rsidR="0001637D">
          <w:rPr>
            <w:noProof/>
            <w:webHidden/>
          </w:rPr>
          <w:instrText xml:space="preserve"> PAGEREF _Toc139646685 \h </w:instrText>
        </w:r>
        <w:r w:rsidR="0001637D">
          <w:rPr>
            <w:noProof/>
            <w:webHidden/>
          </w:rPr>
        </w:r>
        <w:r w:rsidR="0001637D">
          <w:rPr>
            <w:noProof/>
            <w:webHidden/>
          </w:rPr>
          <w:fldChar w:fldCharType="separate"/>
        </w:r>
        <w:r w:rsidR="00E47AAC">
          <w:rPr>
            <w:noProof/>
            <w:webHidden/>
          </w:rPr>
          <w:t>55</w:t>
        </w:r>
        <w:r w:rsidR="0001637D">
          <w:rPr>
            <w:noProof/>
            <w:webHidden/>
          </w:rPr>
          <w:fldChar w:fldCharType="end"/>
        </w:r>
      </w:hyperlink>
    </w:p>
    <w:p w14:paraId="152EEF01" w14:textId="1ACCD41C"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86" w:history="1">
        <w:r w:rsidR="0001637D" w:rsidRPr="00F521F9">
          <w:rPr>
            <w:rStyle w:val="af5"/>
            <w:noProof/>
          </w:rPr>
          <w:t>Table 8.2 P value in each condition of fNIRS GLM regression</w:t>
        </w:r>
        <w:r w:rsidR="0001637D">
          <w:rPr>
            <w:noProof/>
            <w:webHidden/>
          </w:rPr>
          <w:tab/>
        </w:r>
        <w:r w:rsidR="0001637D">
          <w:rPr>
            <w:noProof/>
            <w:webHidden/>
          </w:rPr>
          <w:fldChar w:fldCharType="begin"/>
        </w:r>
        <w:r w:rsidR="0001637D">
          <w:rPr>
            <w:noProof/>
            <w:webHidden/>
          </w:rPr>
          <w:instrText xml:space="preserve"> PAGEREF _Toc139646686 \h </w:instrText>
        </w:r>
        <w:r w:rsidR="0001637D">
          <w:rPr>
            <w:noProof/>
            <w:webHidden/>
          </w:rPr>
        </w:r>
        <w:r w:rsidR="0001637D">
          <w:rPr>
            <w:noProof/>
            <w:webHidden/>
          </w:rPr>
          <w:fldChar w:fldCharType="separate"/>
        </w:r>
        <w:r w:rsidR="00E47AAC">
          <w:rPr>
            <w:noProof/>
            <w:webHidden/>
          </w:rPr>
          <w:t>55</w:t>
        </w:r>
        <w:r w:rsidR="0001637D">
          <w:rPr>
            <w:noProof/>
            <w:webHidden/>
          </w:rPr>
          <w:fldChar w:fldCharType="end"/>
        </w:r>
      </w:hyperlink>
    </w:p>
    <w:p w14:paraId="096D738C" w14:textId="4493ACB0" w:rsidR="00D95790" w:rsidRDefault="0001637D">
      <w:pPr>
        <w:ind w:firstLineChars="0" w:firstLine="0"/>
        <w:rPr>
          <w:rFonts w:eastAsia="新細明體"/>
        </w:rPr>
      </w:pPr>
      <w:r>
        <w:rPr>
          <w:rFonts w:eastAsia="新細明體"/>
        </w:rPr>
        <w:fldChar w:fldCharType="end"/>
      </w:r>
    </w:p>
    <w:p w14:paraId="46F67FC0" w14:textId="77777777" w:rsidR="00D95790" w:rsidRDefault="00000000">
      <w:pPr>
        <w:spacing w:line="240" w:lineRule="auto"/>
        <w:ind w:firstLine="480"/>
        <w:jc w:val="left"/>
        <w:rPr>
          <w:rFonts w:eastAsia="新細明體"/>
        </w:rPr>
      </w:pPr>
      <w:r>
        <w:rPr>
          <w:rFonts w:eastAsia="新細明體"/>
        </w:rPr>
        <w:br w:type="page"/>
      </w:r>
    </w:p>
    <w:p w14:paraId="798FC3EF" w14:textId="77777777" w:rsidR="00D95790" w:rsidRDefault="00000000">
      <w:pPr>
        <w:pStyle w:val="1"/>
        <w:spacing w:line="240" w:lineRule="auto"/>
        <w:jc w:val="center"/>
        <w:rPr>
          <w:rFonts w:eastAsia="新細明體"/>
        </w:rPr>
      </w:pPr>
      <w:bookmarkStart w:id="11" w:name="_Toc139648169"/>
      <w:r>
        <w:rPr>
          <w:rFonts w:eastAsia="新細明體" w:hint="eastAsia"/>
        </w:rPr>
        <w:lastRenderedPageBreak/>
        <w:t>L</w:t>
      </w:r>
      <w:r>
        <w:rPr>
          <w:rFonts w:eastAsia="新細明體"/>
        </w:rPr>
        <w:t>ist of Figures</w:t>
      </w:r>
      <w:bookmarkEnd w:id="11"/>
    </w:p>
    <w:p w14:paraId="76EBD960" w14:textId="650FCF46" w:rsidR="0001637D" w:rsidRDefault="0001637D"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r>
        <w:rPr>
          <w:rFonts w:eastAsia="新細明體"/>
        </w:rPr>
        <w:fldChar w:fldCharType="begin"/>
      </w:r>
      <w:r>
        <w:rPr>
          <w:rFonts w:eastAsia="新細明體"/>
        </w:rPr>
        <w:instrText xml:space="preserve"> TOC \h \z \t "Figure Type,1" </w:instrText>
      </w:r>
      <w:r>
        <w:rPr>
          <w:rFonts w:eastAsia="新細明體"/>
        </w:rPr>
        <w:fldChar w:fldCharType="separate"/>
      </w:r>
      <w:hyperlink w:anchor="_Toc139646688" w:history="1">
        <w:r w:rsidRPr="00633CA4">
          <w:rPr>
            <w:rStyle w:val="af5"/>
            <w:noProof/>
          </w:rPr>
          <w:t>Figure 1 Preview of ARMT</w:t>
        </w:r>
        <w:r>
          <w:rPr>
            <w:noProof/>
            <w:webHidden/>
          </w:rPr>
          <w:tab/>
        </w:r>
        <w:r>
          <w:rPr>
            <w:noProof/>
            <w:webHidden/>
          </w:rPr>
          <w:fldChar w:fldCharType="begin"/>
        </w:r>
        <w:r>
          <w:rPr>
            <w:noProof/>
            <w:webHidden/>
          </w:rPr>
          <w:instrText xml:space="preserve"> PAGEREF _Toc139646688 \h </w:instrText>
        </w:r>
        <w:r>
          <w:rPr>
            <w:noProof/>
            <w:webHidden/>
          </w:rPr>
        </w:r>
        <w:r>
          <w:rPr>
            <w:noProof/>
            <w:webHidden/>
          </w:rPr>
          <w:fldChar w:fldCharType="separate"/>
        </w:r>
        <w:r w:rsidR="00E47AAC">
          <w:rPr>
            <w:noProof/>
            <w:webHidden/>
          </w:rPr>
          <w:t>15</w:t>
        </w:r>
        <w:r>
          <w:rPr>
            <w:noProof/>
            <w:webHidden/>
          </w:rPr>
          <w:fldChar w:fldCharType="end"/>
        </w:r>
      </w:hyperlink>
    </w:p>
    <w:p w14:paraId="50FF2160" w14:textId="5FC6AA17"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89" w:history="1">
        <w:r w:rsidR="0001637D" w:rsidRPr="00633CA4">
          <w:rPr>
            <w:rStyle w:val="af5"/>
            <w:noProof/>
          </w:rPr>
          <w:t>Figure 2 ARMT System Architecture</w:t>
        </w:r>
        <w:r w:rsidR="0001637D">
          <w:rPr>
            <w:noProof/>
            <w:webHidden/>
          </w:rPr>
          <w:tab/>
        </w:r>
        <w:r w:rsidR="0001637D">
          <w:rPr>
            <w:noProof/>
            <w:webHidden/>
          </w:rPr>
          <w:fldChar w:fldCharType="begin"/>
        </w:r>
        <w:r w:rsidR="0001637D">
          <w:rPr>
            <w:noProof/>
            <w:webHidden/>
          </w:rPr>
          <w:instrText xml:space="preserve"> PAGEREF _Toc139646689 \h </w:instrText>
        </w:r>
        <w:r w:rsidR="0001637D">
          <w:rPr>
            <w:noProof/>
            <w:webHidden/>
          </w:rPr>
        </w:r>
        <w:r w:rsidR="0001637D">
          <w:rPr>
            <w:noProof/>
            <w:webHidden/>
          </w:rPr>
          <w:fldChar w:fldCharType="separate"/>
        </w:r>
        <w:r w:rsidR="00E47AAC">
          <w:rPr>
            <w:noProof/>
            <w:webHidden/>
          </w:rPr>
          <w:t>17</w:t>
        </w:r>
        <w:r w:rsidR="0001637D">
          <w:rPr>
            <w:noProof/>
            <w:webHidden/>
          </w:rPr>
          <w:fldChar w:fldCharType="end"/>
        </w:r>
      </w:hyperlink>
    </w:p>
    <w:p w14:paraId="66B0301F" w14:textId="125D67F7"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0" w:history="1">
        <w:r w:rsidR="0001637D" w:rsidRPr="00633CA4">
          <w:rPr>
            <w:rStyle w:val="af5"/>
            <w:noProof/>
          </w:rPr>
          <w:t>Figure 3 Twenty-one hand Landmarks in Vision Framework</w:t>
        </w:r>
        <w:r w:rsidR="0001637D">
          <w:rPr>
            <w:noProof/>
            <w:webHidden/>
          </w:rPr>
          <w:tab/>
        </w:r>
        <w:r w:rsidR="0001637D">
          <w:rPr>
            <w:noProof/>
            <w:webHidden/>
          </w:rPr>
          <w:fldChar w:fldCharType="begin"/>
        </w:r>
        <w:r w:rsidR="0001637D">
          <w:rPr>
            <w:noProof/>
            <w:webHidden/>
          </w:rPr>
          <w:instrText xml:space="preserve"> PAGEREF _Toc139646690 \h </w:instrText>
        </w:r>
        <w:r w:rsidR="0001637D">
          <w:rPr>
            <w:noProof/>
            <w:webHidden/>
          </w:rPr>
        </w:r>
        <w:r w:rsidR="0001637D">
          <w:rPr>
            <w:noProof/>
            <w:webHidden/>
          </w:rPr>
          <w:fldChar w:fldCharType="separate"/>
        </w:r>
        <w:r w:rsidR="00E47AAC">
          <w:rPr>
            <w:noProof/>
            <w:webHidden/>
          </w:rPr>
          <w:t>19</w:t>
        </w:r>
        <w:r w:rsidR="0001637D">
          <w:rPr>
            <w:noProof/>
            <w:webHidden/>
          </w:rPr>
          <w:fldChar w:fldCharType="end"/>
        </w:r>
      </w:hyperlink>
    </w:p>
    <w:p w14:paraId="103303B6" w14:textId="17AEF16B"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1" w:history="1">
        <w:r w:rsidR="0001637D" w:rsidRPr="00633CA4">
          <w:rPr>
            <w:rStyle w:val="af5"/>
            <w:noProof/>
          </w:rPr>
          <w:t>Figure 4 Ideal pinhole camera model</w:t>
        </w:r>
        <w:r w:rsidR="0001637D">
          <w:rPr>
            <w:noProof/>
            <w:webHidden/>
          </w:rPr>
          <w:tab/>
        </w:r>
        <w:r w:rsidR="0001637D">
          <w:rPr>
            <w:noProof/>
            <w:webHidden/>
          </w:rPr>
          <w:fldChar w:fldCharType="begin"/>
        </w:r>
        <w:r w:rsidR="0001637D">
          <w:rPr>
            <w:noProof/>
            <w:webHidden/>
          </w:rPr>
          <w:instrText xml:space="preserve"> PAGEREF _Toc139646691 \h </w:instrText>
        </w:r>
        <w:r w:rsidR="0001637D">
          <w:rPr>
            <w:noProof/>
            <w:webHidden/>
          </w:rPr>
        </w:r>
        <w:r w:rsidR="0001637D">
          <w:rPr>
            <w:noProof/>
            <w:webHidden/>
          </w:rPr>
          <w:fldChar w:fldCharType="separate"/>
        </w:r>
        <w:r w:rsidR="00E47AAC">
          <w:rPr>
            <w:noProof/>
            <w:webHidden/>
          </w:rPr>
          <w:t>20</w:t>
        </w:r>
        <w:r w:rsidR="0001637D">
          <w:rPr>
            <w:noProof/>
            <w:webHidden/>
          </w:rPr>
          <w:fldChar w:fldCharType="end"/>
        </w:r>
      </w:hyperlink>
    </w:p>
    <w:p w14:paraId="1022068E" w14:textId="4A3030AE"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2" w:history="1">
        <w:r w:rsidR="0001637D" w:rsidRPr="00633CA4">
          <w:rPr>
            <w:rStyle w:val="af5"/>
            <w:noProof/>
          </w:rPr>
          <w:t>Figure 5 The relationship between distance Z and disparity</w:t>
        </w:r>
        <w:r w:rsidR="0001637D">
          <w:rPr>
            <w:noProof/>
            <w:webHidden/>
          </w:rPr>
          <w:tab/>
        </w:r>
        <w:r w:rsidR="0001637D">
          <w:rPr>
            <w:noProof/>
            <w:webHidden/>
          </w:rPr>
          <w:fldChar w:fldCharType="begin"/>
        </w:r>
        <w:r w:rsidR="0001637D">
          <w:rPr>
            <w:noProof/>
            <w:webHidden/>
          </w:rPr>
          <w:instrText xml:space="preserve"> PAGEREF _Toc139646692 \h </w:instrText>
        </w:r>
        <w:r w:rsidR="0001637D">
          <w:rPr>
            <w:noProof/>
            <w:webHidden/>
          </w:rPr>
        </w:r>
        <w:r w:rsidR="0001637D">
          <w:rPr>
            <w:noProof/>
            <w:webHidden/>
          </w:rPr>
          <w:fldChar w:fldCharType="separate"/>
        </w:r>
        <w:r w:rsidR="00E47AAC">
          <w:rPr>
            <w:noProof/>
            <w:webHidden/>
          </w:rPr>
          <w:t>21</w:t>
        </w:r>
        <w:r w:rsidR="0001637D">
          <w:rPr>
            <w:noProof/>
            <w:webHidden/>
          </w:rPr>
          <w:fldChar w:fldCharType="end"/>
        </w:r>
      </w:hyperlink>
    </w:p>
    <w:p w14:paraId="04623A39" w14:textId="654FCEBE"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3" w:history="1">
        <w:r w:rsidR="0001637D" w:rsidRPr="00633CA4">
          <w:rPr>
            <w:rStyle w:val="af5"/>
            <w:noProof/>
          </w:rPr>
          <w:t>Figure 6 Depth detection resulting image</w:t>
        </w:r>
        <w:r w:rsidR="0001637D">
          <w:rPr>
            <w:noProof/>
            <w:webHidden/>
          </w:rPr>
          <w:tab/>
        </w:r>
        <w:r w:rsidR="0001637D">
          <w:rPr>
            <w:noProof/>
            <w:webHidden/>
          </w:rPr>
          <w:fldChar w:fldCharType="begin"/>
        </w:r>
        <w:r w:rsidR="0001637D">
          <w:rPr>
            <w:noProof/>
            <w:webHidden/>
          </w:rPr>
          <w:instrText xml:space="preserve"> PAGEREF _Toc139646693 \h </w:instrText>
        </w:r>
        <w:r w:rsidR="0001637D">
          <w:rPr>
            <w:noProof/>
            <w:webHidden/>
          </w:rPr>
        </w:r>
        <w:r w:rsidR="0001637D">
          <w:rPr>
            <w:noProof/>
            <w:webHidden/>
          </w:rPr>
          <w:fldChar w:fldCharType="separate"/>
        </w:r>
        <w:r w:rsidR="00E47AAC">
          <w:rPr>
            <w:noProof/>
            <w:webHidden/>
          </w:rPr>
          <w:t>21</w:t>
        </w:r>
        <w:r w:rsidR="0001637D">
          <w:rPr>
            <w:noProof/>
            <w:webHidden/>
          </w:rPr>
          <w:fldChar w:fldCharType="end"/>
        </w:r>
      </w:hyperlink>
    </w:p>
    <w:p w14:paraId="47605EDE" w14:textId="472674E9"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4" w:history="1">
        <w:r w:rsidR="0001637D" w:rsidRPr="00633CA4">
          <w:rPr>
            <w:rStyle w:val="af5"/>
            <w:noProof/>
          </w:rPr>
          <w:t>Figure 7 System diagram for ARMT 3D hand joints reconstruction approach</w:t>
        </w:r>
        <w:r w:rsidR="0001637D">
          <w:rPr>
            <w:noProof/>
            <w:webHidden/>
          </w:rPr>
          <w:tab/>
        </w:r>
        <w:r w:rsidR="0001637D">
          <w:rPr>
            <w:noProof/>
            <w:webHidden/>
          </w:rPr>
          <w:fldChar w:fldCharType="begin"/>
        </w:r>
        <w:r w:rsidR="0001637D">
          <w:rPr>
            <w:noProof/>
            <w:webHidden/>
          </w:rPr>
          <w:instrText xml:space="preserve"> PAGEREF _Toc139646694 \h </w:instrText>
        </w:r>
        <w:r w:rsidR="0001637D">
          <w:rPr>
            <w:noProof/>
            <w:webHidden/>
          </w:rPr>
        </w:r>
        <w:r w:rsidR="0001637D">
          <w:rPr>
            <w:noProof/>
            <w:webHidden/>
          </w:rPr>
          <w:fldChar w:fldCharType="separate"/>
        </w:r>
        <w:r w:rsidR="00E47AAC">
          <w:rPr>
            <w:noProof/>
            <w:webHidden/>
          </w:rPr>
          <w:t>22</w:t>
        </w:r>
        <w:r w:rsidR="0001637D">
          <w:rPr>
            <w:noProof/>
            <w:webHidden/>
          </w:rPr>
          <w:fldChar w:fldCharType="end"/>
        </w:r>
      </w:hyperlink>
    </w:p>
    <w:p w14:paraId="57245366" w14:textId="5EB196DD"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5" w:history="1">
        <w:r w:rsidR="0001637D" w:rsidRPr="00633CA4">
          <w:rPr>
            <w:rStyle w:val="af5"/>
            <w:noProof/>
          </w:rPr>
          <w:t>Figure 8 Defects of ARMT depth estimation</w:t>
        </w:r>
        <w:r w:rsidR="0001637D">
          <w:rPr>
            <w:noProof/>
            <w:webHidden/>
          </w:rPr>
          <w:tab/>
        </w:r>
        <w:r w:rsidR="0001637D">
          <w:rPr>
            <w:noProof/>
            <w:webHidden/>
          </w:rPr>
          <w:fldChar w:fldCharType="begin"/>
        </w:r>
        <w:r w:rsidR="0001637D">
          <w:rPr>
            <w:noProof/>
            <w:webHidden/>
          </w:rPr>
          <w:instrText xml:space="preserve"> PAGEREF _Toc139646695 \h </w:instrText>
        </w:r>
        <w:r w:rsidR="0001637D">
          <w:rPr>
            <w:noProof/>
            <w:webHidden/>
          </w:rPr>
        </w:r>
        <w:r w:rsidR="0001637D">
          <w:rPr>
            <w:noProof/>
            <w:webHidden/>
          </w:rPr>
          <w:fldChar w:fldCharType="separate"/>
        </w:r>
        <w:r w:rsidR="00E47AAC">
          <w:rPr>
            <w:noProof/>
            <w:webHidden/>
          </w:rPr>
          <w:t>23</w:t>
        </w:r>
        <w:r w:rsidR="0001637D">
          <w:rPr>
            <w:noProof/>
            <w:webHidden/>
          </w:rPr>
          <w:fldChar w:fldCharType="end"/>
        </w:r>
      </w:hyperlink>
    </w:p>
    <w:p w14:paraId="27A04759" w14:textId="3119E940"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6" w:history="1">
        <w:r w:rsidR="0001637D" w:rsidRPr="00633CA4">
          <w:rPr>
            <w:rStyle w:val="af5"/>
            <w:noProof/>
          </w:rPr>
          <w:t>Figure 9 Common applications of deep learning in machine vision</w:t>
        </w:r>
        <w:r w:rsidR="0001637D">
          <w:rPr>
            <w:noProof/>
            <w:webHidden/>
          </w:rPr>
          <w:tab/>
        </w:r>
        <w:r w:rsidR="0001637D">
          <w:rPr>
            <w:noProof/>
            <w:webHidden/>
          </w:rPr>
          <w:fldChar w:fldCharType="begin"/>
        </w:r>
        <w:r w:rsidR="0001637D">
          <w:rPr>
            <w:noProof/>
            <w:webHidden/>
          </w:rPr>
          <w:instrText xml:space="preserve"> PAGEREF _Toc139646696 \h </w:instrText>
        </w:r>
        <w:r w:rsidR="0001637D">
          <w:rPr>
            <w:noProof/>
            <w:webHidden/>
          </w:rPr>
        </w:r>
        <w:r w:rsidR="0001637D">
          <w:rPr>
            <w:noProof/>
            <w:webHidden/>
          </w:rPr>
          <w:fldChar w:fldCharType="separate"/>
        </w:r>
        <w:r w:rsidR="00E47AAC">
          <w:rPr>
            <w:noProof/>
            <w:webHidden/>
          </w:rPr>
          <w:t>24</w:t>
        </w:r>
        <w:r w:rsidR="0001637D">
          <w:rPr>
            <w:noProof/>
            <w:webHidden/>
          </w:rPr>
          <w:fldChar w:fldCharType="end"/>
        </w:r>
      </w:hyperlink>
    </w:p>
    <w:p w14:paraId="4ADDEC43" w14:textId="48FEC8B2"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7" w:history="1">
        <w:r w:rsidR="0001637D" w:rsidRPr="00633CA4">
          <w:rPr>
            <w:rStyle w:val="af5"/>
            <w:rFonts w:eastAsia="新細明體"/>
            <w:noProof/>
          </w:rPr>
          <w:t>Figure 10 EgoHands image source containing hand contour masks</w:t>
        </w:r>
        <w:r w:rsidR="0001637D">
          <w:rPr>
            <w:noProof/>
            <w:webHidden/>
          </w:rPr>
          <w:tab/>
        </w:r>
        <w:r w:rsidR="0001637D">
          <w:rPr>
            <w:noProof/>
            <w:webHidden/>
          </w:rPr>
          <w:fldChar w:fldCharType="begin"/>
        </w:r>
        <w:r w:rsidR="0001637D">
          <w:rPr>
            <w:noProof/>
            <w:webHidden/>
          </w:rPr>
          <w:instrText xml:space="preserve"> PAGEREF _Toc139646697 \h </w:instrText>
        </w:r>
        <w:r w:rsidR="0001637D">
          <w:rPr>
            <w:noProof/>
            <w:webHidden/>
          </w:rPr>
        </w:r>
        <w:r w:rsidR="0001637D">
          <w:rPr>
            <w:noProof/>
            <w:webHidden/>
          </w:rPr>
          <w:fldChar w:fldCharType="separate"/>
        </w:r>
        <w:r w:rsidR="00E47AAC">
          <w:rPr>
            <w:noProof/>
            <w:webHidden/>
          </w:rPr>
          <w:t>25</w:t>
        </w:r>
        <w:r w:rsidR="0001637D">
          <w:rPr>
            <w:noProof/>
            <w:webHidden/>
          </w:rPr>
          <w:fldChar w:fldCharType="end"/>
        </w:r>
      </w:hyperlink>
    </w:p>
    <w:p w14:paraId="3EBD9264" w14:textId="78B0F56B"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8" w:history="1">
        <w:r w:rsidR="0001637D" w:rsidRPr="00633CA4">
          <w:rPr>
            <w:rStyle w:val="af5"/>
            <w:rFonts w:eastAsia="新細明體"/>
            <w:noProof/>
          </w:rPr>
          <w:t xml:space="preserve">Figure 11 Modified Unet architectures inspired by MobileNetV2 </w:t>
        </w:r>
        <w:r w:rsidR="0001637D" w:rsidRPr="00633CA4">
          <w:rPr>
            <w:rStyle w:val="af5"/>
            <w:noProof/>
          </w:rPr>
          <w:t>[58]</w:t>
        </w:r>
        <w:r w:rsidR="0001637D">
          <w:rPr>
            <w:noProof/>
            <w:webHidden/>
          </w:rPr>
          <w:tab/>
        </w:r>
        <w:r w:rsidR="0001637D">
          <w:rPr>
            <w:noProof/>
            <w:webHidden/>
          </w:rPr>
          <w:fldChar w:fldCharType="begin"/>
        </w:r>
        <w:r w:rsidR="0001637D">
          <w:rPr>
            <w:noProof/>
            <w:webHidden/>
          </w:rPr>
          <w:instrText xml:space="preserve"> PAGEREF _Toc139646698 \h </w:instrText>
        </w:r>
        <w:r w:rsidR="0001637D">
          <w:rPr>
            <w:noProof/>
            <w:webHidden/>
          </w:rPr>
        </w:r>
        <w:r w:rsidR="0001637D">
          <w:rPr>
            <w:noProof/>
            <w:webHidden/>
          </w:rPr>
          <w:fldChar w:fldCharType="separate"/>
        </w:r>
        <w:r w:rsidR="00E47AAC">
          <w:rPr>
            <w:noProof/>
            <w:webHidden/>
          </w:rPr>
          <w:t>26</w:t>
        </w:r>
        <w:r w:rsidR="0001637D">
          <w:rPr>
            <w:noProof/>
            <w:webHidden/>
          </w:rPr>
          <w:fldChar w:fldCharType="end"/>
        </w:r>
      </w:hyperlink>
    </w:p>
    <w:p w14:paraId="09A5EE2F" w14:textId="773C0737"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9" w:history="1">
        <w:r w:rsidR="0001637D" w:rsidRPr="00633CA4">
          <w:rPr>
            <w:rStyle w:val="af5"/>
            <w:noProof/>
          </w:rPr>
          <w:t>Figure 12 W</w:t>
        </w:r>
        <w:r w:rsidR="0001637D" w:rsidRPr="00633CA4">
          <w:rPr>
            <w:rStyle w:val="af5"/>
            <w:rFonts w:eastAsia="新細明體"/>
            <w:noProof/>
          </w:rPr>
          <w:t xml:space="preserve">hole </w:t>
        </w:r>
        <w:r w:rsidR="0001637D" w:rsidRPr="00633CA4">
          <w:rPr>
            <w:rStyle w:val="af5"/>
            <w:noProof/>
          </w:rPr>
          <w:t>structure of modified Unet with MobileNetV2 backbone</w:t>
        </w:r>
        <w:r w:rsidR="0001637D">
          <w:rPr>
            <w:noProof/>
            <w:webHidden/>
          </w:rPr>
          <w:tab/>
        </w:r>
        <w:r w:rsidR="0001637D">
          <w:rPr>
            <w:noProof/>
            <w:webHidden/>
          </w:rPr>
          <w:fldChar w:fldCharType="begin"/>
        </w:r>
        <w:r w:rsidR="0001637D">
          <w:rPr>
            <w:noProof/>
            <w:webHidden/>
          </w:rPr>
          <w:instrText xml:space="preserve"> PAGEREF _Toc139646699 \h </w:instrText>
        </w:r>
        <w:r w:rsidR="0001637D">
          <w:rPr>
            <w:noProof/>
            <w:webHidden/>
          </w:rPr>
        </w:r>
        <w:r w:rsidR="0001637D">
          <w:rPr>
            <w:noProof/>
            <w:webHidden/>
          </w:rPr>
          <w:fldChar w:fldCharType="separate"/>
        </w:r>
        <w:r w:rsidR="00E47AAC">
          <w:rPr>
            <w:noProof/>
            <w:webHidden/>
          </w:rPr>
          <w:t>27</w:t>
        </w:r>
        <w:r w:rsidR="0001637D">
          <w:rPr>
            <w:noProof/>
            <w:webHidden/>
          </w:rPr>
          <w:fldChar w:fldCharType="end"/>
        </w:r>
      </w:hyperlink>
    </w:p>
    <w:p w14:paraId="3DAF2B1C" w14:textId="3F54D861"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0" w:history="1">
        <w:r w:rsidR="0001637D" w:rsidRPr="00633CA4">
          <w:rPr>
            <w:rStyle w:val="af5"/>
            <w:rFonts w:eastAsia="新細明體"/>
            <w:noProof/>
          </w:rPr>
          <w:t>Figure 13 Deep learning training workflow</w:t>
        </w:r>
        <w:r w:rsidR="0001637D">
          <w:rPr>
            <w:noProof/>
            <w:webHidden/>
          </w:rPr>
          <w:tab/>
        </w:r>
        <w:r w:rsidR="0001637D">
          <w:rPr>
            <w:noProof/>
            <w:webHidden/>
          </w:rPr>
          <w:fldChar w:fldCharType="begin"/>
        </w:r>
        <w:r w:rsidR="0001637D">
          <w:rPr>
            <w:noProof/>
            <w:webHidden/>
          </w:rPr>
          <w:instrText xml:space="preserve"> PAGEREF _Toc139646700 \h </w:instrText>
        </w:r>
        <w:r w:rsidR="0001637D">
          <w:rPr>
            <w:noProof/>
            <w:webHidden/>
          </w:rPr>
        </w:r>
        <w:r w:rsidR="0001637D">
          <w:rPr>
            <w:noProof/>
            <w:webHidden/>
          </w:rPr>
          <w:fldChar w:fldCharType="separate"/>
        </w:r>
        <w:r w:rsidR="00E47AAC">
          <w:rPr>
            <w:noProof/>
            <w:webHidden/>
          </w:rPr>
          <w:t>28</w:t>
        </w:r>
        <w:r w:rsidR="0001637D">
          <w:rPr>
            <w:noProof/>
            <w:webHidden/>
          </w:rPr>
          <w:fldChar w:fldCharType="end"/>
        </w:r>
      </w:hyperlink>
    </w:p>
    <w:p w14:paraId="0415A732" w14:textId="08910E0A"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1" w:history="1">
        <w:r w:rsidR="0001637D" w:rsidRPr="00633CA4">
          <w:rPr>
            <w:rStyle w:val="af5"/>
            <w:rFonts w:eastAsia="新細明體"/>
            <w:noProof/>
          </w:rPr>
          <w:t>Figure 14 The training result of the modified Unet model</w:t>
        </w:r>
        <w:r w:rsidR="0001637D">
          <w:rPr>
            <w:noProof/>
            <w:webHidden/>
          </w:rPr>
          <w:tab/>
        </w:r>
        <w:r w:rsidR="0001637D">
          <w:rPr>
            <w:noProof/>
            <w:webHidden/>
          </w:rPr>
          <w:fldChar w:fldCharType="begin"/>
        </w:r>
        <w:r w:rsidR="0001637D">
          <w:rPr>
            <w:noProof/>
            <w:webHidden/>
          </w:rPr>
          <w:instrText xml:space="preserve"> PAGEREF _Toc139646701 \h </w:instrText>
        </w:r>
        <w:r w:rsidR="0001637D">
          <w:rPr>
            <w:noProof/>
            <w:webHidden/>
          </w:rPr>
        </w:r>
        <w:r w:rsidR="0001637D">
          <w:rPr>
            <w:noProof/>
            <w:webHidden/>
          </w:rPr>
          <w:fldChar w:fldCharType="separate"/>
        </w:r>
        <w:r w:rsidR="00E47AAC">
          <w:rPr>
            <w:noProof/>
            <w:webHidden/>
          </w:rPr>
          <w:t>29</w:t>
        </w:r>
        <w:r w:rsidR="0001637D">
          <w:rPr>
            <w:noProof/>
            <w:webHidden/>
          </w:rPr>
          <w:fldChar w:fldCharType="end"/>
        </w:r>
      </w:hyperlink>
    </w:p>
    <w:p w14:paraId="4DBBCA5B" w14:textId="4C47FCE4"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2" w:history="1">
        <w:r w:rsidR="0001637D" w:rsidRPr="00633CA4">
          <w:rPr>
            <w:rStyle w:val="af5"/>
            <w:rFonts w:eastAsia="新細明體"/>
            <w:noProof/>
          </w:rPr>
          <w:t>Figure 15 iOS Core ML model conversion workflow</w:t>
        </w:r>
        <w:r w:rsidR="0001637D">
          <w:rPr>
            <w:noProof/>
            <w:webHidden/>
          </w:rPr>
          <w:tab/>
        </w:r>
        <w:r w:rsidR="0001637D">
          <w:rPr>
            <w:noProof/>
            <w:webHidden/>
          </w:rPr>
          <w:fldChar w:fldCharType="begin"/>
        </w:r>
        <w:r w:rsidR="0001637D">
          <w:rPr>
            <w:noProof/>
            <w:webHidden/>
          </w:rPr>
          <w:instrText xml:space="preserve"> PAGEREF _Toc139646702 \h </w:instrText>
        </w:r>
        <w:r w:rsidR="0001637D">
          <w:rPr>
            <w:noProof/>
            <w:webHidden/>
          </w:rPr>
        </w:r>
        <w:r w:rsidR="0001637D">
          <w:rPr>
            <w:noProof/>
            <w:webHidden/>
          </w:rPr>
          <w:fldChar w:fldCharType="separate"/>
        </w:r>
        <w:r w:rsidR="00E47AAC">
          <w:rPr>
            <w:noProof/>
            <w:webHidden/>
          </w:rPr>
          <w:t>30</w:t>
        </w:r>
        <w:r w:rsidR="0001637D">
          <w:rPr>
            <w:noProof/>
            <w:webHidden/>
          </w:rPr>
          <w:fldChar w:fldCharType="end"/>
        </w:r>
      </w:hyperlink>
    </w:p>
    <w:p w14:paraId="384EF0CE" w14:textId="014FF9B9"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3" w:history="1">
        <w:r w:rsidR="0001637D" w:rsidRPr="00633CA4">
          <w:rPr>
            <w:rStyle w:val="af5"/>
            <w:rFonts w:eastAsia="新細明體"/>
            <w:noProof/>
          </w:rPr>
          <w:t>Figure 16 Multiple layers defined in GUI</w:t>
        </w:r>
        <w:r w:rsidR="0001637D">
          <w:rPr>
            <w:noProof/>
            <w:webHidden/>
          </w:rPr>
          <w:tab/>
        </w:r>
        <w:r w:rsidR="0001637D">
          <w:rPr>
            <w:noProof/>
            <w:webHidden/>
          </w:rPr>
          <w:fldChar w:fldCharType="begin"/>
        </w:r>
        <w:r w:rsidR="0001637D">
          <w:rPr>
            <w:noProof/>
            <w:webHidden/>
          </w:rPr>
          <w:instrText xml:space="preserve"> PAGEREF _Toc139646703 \h </w:instrText>
        </w:r>
        <w:r w:rsidR="0001637D">
          <w:rPr>
            <w:noProof/>
            <w:webHidden/>
          </w:rPr>
        </w:r>
        <w:r w:rsidR="0001637D">
          <w:rPr>
            <w:noProof/>
            <w:webHidden/>
          </w:rPr>
          <w:fldChar w:fldCharType="separate"/>
        </w:r>
        <w:r w:rsidR="00E47AAC">
          <w:rPr>
            <w:noProof/>
            <w:webHidden/>
          </w:rPr>
          <w:t>31</w:t>
        </w:r>
        <w:r w:rsidR="0001637D">
          <w:rPr>
            <w:noProof/>
            <w:webHidden/>
          </w:rPr>
          <w:fldChar w:fldCharType="end"/>
        </w:r>
      </w:hyperlink>
    </w:p>
    <w:p w14:paraId="4778F051" w14:textId="51B1BCED"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4" w:history="1">
        <w:r w:rsidR="0001637D" w:rsidRPr="00633CA4">
          <w:rPr>
            <w:rStyle w:val="af5"/>
            <w:rFonts w:eastAsia="新細明體"/>
            <w:noProof/>
          </w:rPr>
          <w:t>Figure 17 System diagram for ARMT Hand Contour Approach</w:t>
        </w:r>
        <w:r w:rsidR="0001637D">
          <w:rPr>
            <w:noProof/>
            <w:webHidden/>
          </w:rPr>
          <w:tab/>
        </w:r>
        <w:r w:rsidR="0001637D">
          <w:rPr>
            <w:noProof/>
            <w:webHidden/>
          </w:rPr>
          <w:fldChar w:fldCharType="begin"/>
        </w:r>
        <w:r w:rsidR="0001637D">
          <w:rPr>
            <w:noProof/>
            <w:webHidden/>
          </w:rPr>
          <w:instrText xml:space="preserve"> PAGEREF _Toc139646704 \h </w:instrText>
        </w:r>
        <w:r w:rsidR="0001637D">
          <w:rPr>
            <w:noProof/>
            <w:webHidden/>
          </w:rPr>
        </w:r>
        <w:r w:rsidR="0001637D">
          <w:rPr>
            <w:noProof/>
            <w:webHidden/>
          </w:rPr>
          <w:fldChar w:fldCharType="separate"/>
        </w:r>
        <w:r w:rsidR="00E47AAC">
          <w:rPr>
            <w:noProof/>
            <w:webHidden/>
          </w:rPr>
          <w:t>31</w:t>
        </w:r>
        <w:r w:rsidR="0001637D">
          <w:rPr>
            <w:noProof/>
            <w:webHidden/>
          </w:rPr>
          <w:fldChar w:fldCharType="end"/>
        </w:r>
      </w:hyperlink>
    </w:p>
    <w:p w14:paraId="05A83955" w14:textId="4C33937A"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5" w:history="1">
        <w:r w:rsidR="0001637D" w:rsidRPr="00633CA4">
          <w:rPr>
            <w:rStyle w:val="af5"/>
            <w:rFonts w:eastAsia="新細明體"/>
            <w:noProof/>
          </w:rPr>
          <w:t>Figure 18 Limited ARMT application scenarios</w:t>
        </w:r>
        <w:r w:rsidR="0001637D">
          <w:rPr>
            <w:noProof/>
            <w:webHidden/>
          </w:rPr>
          <w:tab/>
        </w:r>
        <w:r w:rsidR="0001637D">
          <w:rPr>
            <w:noProof/>
            <w:webHidden/>
          </w:rPr>
          <w:fldChar w:fldCharType="begin"/>
        </w:r>
        <w:r w:rsidR="0001637D">
          <w:rPr>
            <w:noProof/>
            <w:webHidden/>
          </w:rPr>
          <w:instrText xml:space="preserve"> PAGEREF _Toc139646705 \h </w:instrText>
        </w:r>
        <w:r w:rsidR="0001637D">
          <w:rPr>
            <w:noProof/>
            <w:webHidden/>
          </w:rPr>
        </w:r>
        <w:r w:rsidR="0001637D">
          <w:rPr>
            <w:noProof/>
            <w:webHidden/>
          </w:rPr>
          <w:fldChar w:fldCharType="separate"/>
        </w:r>
        <w:r w:rsidR="00E47AAC">
          <w:rPr>
            <w:noProof/>
            <w:webHidden/>
          </w:rPr>
          <w:t>32</w:t>
        </w:r>
        <w:r w:rsidR="0001637D">
          <w:rPr>
            <w:noProof/>
            <w:webHidden/>
          </w:rPr>
          <w:fldChar w:fldCharType="end"/>
        </w:r>
      </w:hyperlink>
    </w:p>
    <w:p w14:paraId="21AC268E" w14:textId="29E0F6A7"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6" w:history="1">
        <w:r w:rsidR="0001637D" w:rsidRPr="00633CA4">
          <w:rPr>
            <w:rStyle w:val="af5"/>
            <w:noProof/>
          </w:rPr>
          <w:t>Figure 19 The figure occlusion indication shown at the ARKit3 conference</w:t>
        </w:r>
        <w:r w:rsidR="0001637D">
          <w:rPr>
            <w:noProof/>
            <w:webHidden/>
          </w:rPr>
          <w:tab/>
        </w:r>
        <w:r w:rsidR="0001637D">
          <w:rPr>
            <w:noProof/>
            <w:webHidden/>
          </w:rPr>
          <w:fldChar w:fldCharType="begin"/>
        </w:r>
        <w:r w:rsidR="0001637D">
          <w:rPr>
            <w:noProof/>
            <w:webHidden/>
          </w:rPr>
          <w:instrText xml:space="preserve"> PAGEREF _Toc139646706 \h </w:instrText>
        </w:r>
        <w:r w:rsidR="0001637D">
          <w:rPr>
            <w:noProof/>
            <w:webHidden/>
          </w:rPr>
        </w:r>
        <w:r w:rsidR="0001637D">
          <w:rPr>
            <w:noProof/>
            <w:webHidden/>
          </w:rPr>
          <w:fldChar w:fldCharType="separate"/>
        </w:r>
        <w:r w:rsidR="00E47AAC">
          <w:rPr>
            <w:noProof/>
            <w:webHidden/>
          </w:rPr>
          <w:t>33</w:t>
        </w:r>
        <w:r w:rsidR="0001637D">
          <w:rPr>
            <w:noProof/>
            <w:webHidden/>
          </w:rPr>
          <w:fldChar w:fldCharType="end"/>
        </w:r>
      </w:hyperlink>
    </w:p>
    <w:p w14:paraId="644FE3A9" w14:textId="17D7D91C"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7" w:history="1">
        <w:r w:rsidR="0001637D" w:rsidRPr="00633CA4">
          <w:rPr>
            <w:rStyle w:val="af5"/>
            <w:rFonts w:eastAsia="新細明體"/>
            <w:noProof/>
          </w:rPr>
          <w:t>Figure 20 System diagram for final version of ARMT system</w:t>
        </w:r>
        <w:r w:rsidR="0001637D">
          <w:rPr>
            <w:noProof/>
            <w:webHidden/>
          </w:rPr>
          <w:tab/>
        </w:r>
        <w:r w:rsidR="0001637D">
          <w:rPr>
            <w:noProof/>
            <w:webHidden/>
          </w:rPr>
          <w:fldChar w:fldCharType="begin"/>
        </w:r>
        <w:r w:rsidR="0001637D">
          <w:rPr>
            <w:noProof/>
            <w:webHidden/>
          </w:rPr>
          <w:instrText xml:space="preserve"> PAGEREF _Toc139646707 \h </w:instrText>
        </w:r>
        <w:r w:rsidR="0001637D">
          <w:rPr>
            <w:noProof/>
            <w:webHidden/>
          </w:rPr>
        </w:r>
        <w:r w:rsidR="0001637D">
          <w:rPr>
            <w:noProof/>
            <w:webHidden/>
          </w:rPr>
          <w:fldChar w:fldCharType="separate"/>
        </w:r>
        <w:r w:rsidR="00E47AAC">
          <w:rPr>
            <w:noProof/>
            <w:webHidden/>
          </w:rPr>
          <w:t>35</w:t>
        </w:r>
        <w:r w:rsidR="0001637D">
          <w:rPr>
            <w:noProof/>
            <w:webHidden/>
          </w:rPr>
          <w:fldChar w:fldCharType="end"/>
        </w:r>
      </w:hyperlink>
    </w:p>
    <w:p w14:paraId="67DDAE92" w14:textId="6DC9FA67"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8" w:history="1">
        <w:r w:rsidR="0001637D" w:rsidRPr="00633CA4">
          <w:rPr>
            <w:rStyle w:val="af5"/>
            <w:rFonts w:eastAsia="新細明體"/>
            <w:noProof/>
          </w:rPr>
          <w:t>Figure 21 Flow chart of the clinical trial in healthy subjects</w:t>
        </w:r>
        <w:r w:rsidR="0001637D">
          <w:rPr>
            <w:noProof/>
            <w:webHidden/>
          </w:rPr>
          <w:tab/>
        </w:r>
        <w:r w:rsidR="0001637D">
          <w:rPr>
            <w:noProof/>
            <w:webHidden/>
          </w:rPr>
          <w:fldChar w:fldCharType="begin"/>
        </w:r>
        <w:r w:rsidR="0001637D">
          <w:rPr>
            <w:noProof/>
            <w:webHidden/>
          </w:rPr>
          <w:instrText xml:space="preserve"> PAGEREF _Toc139646708 \h </w:instrText>
        </w:r>
        <w:r w:rsidR="0001637D">
          <w:rPr>
            <w:noProof/>
            <w:webHidden/>
          </w:rPr>
        </w:r>
        <w:r w:rsidR="0001637D">
          <w:rPr>
            <w:noProof/>
            <w:webHidden/>
          </w:rPr>
          <w:fldChar w:fldCharType="separate"/>
        </w:r>
        <w:r w:rsidR="00E47AAC">
          <w:rPr>
            <w:noProof/>
            <w:webHidden/>
          </w:rPr>
          <w:t>36</w:t>
        </w:r>
        <w:r w:rsidR="0001637D">
          <w:rPr>
            <w:noProof/>
            <w:webHidden/>
          </w:rPr>
          <w:fldChar w:fldCharType="end"/>
        </w:r>
      </w:hyperlink>
    </w:p>
    <w:p w14:paraId="3E7F119F" w14:textId="0453BFED"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9" w:history="1">
        <w:r w:rsidR="0001637D" w:rsidRPr="00633CA4">
          <w:rPr>
            <w:rStyle w:val="af5"/>
            <w:noProof/>
            <w:lang w:val="es-ES"/>
          </w:rPr>
          <w:t>Figure 2</w:t>
        </w:r>
        <w:r w:rsidR="0001637D" w:rsidRPr="00633CA4">
          <w:rPr>
            <w:rStyle w:val="af5"/>
            <w:rFonts w:eastAsia="新細明體"/>
            <w:noProof/>
          </w:rPr>
          <w:t>2</w:t>
        </w:r>
        <w:r w:rsidR="0001637D" w:rsidRPr="00633CA4">
          <w:rPr>
            <w:rStyle w:val="af5"/>
            <w:noProof/>
            <w:lang w:val="es-ES"/>
          </w:rPr>
          <w:t xml:space="preserve"> MT condition mirror box (left) and ARMT condition (right)</w:t>
        </w:r>
        <w:r w:rsidR="0001637D">
          <w:rPr>
            <w:noProof/>
            <w:webHidden/>
          </w:rPr>
          <w:tab/>
        </w:r>
        <w:r w:rsidR="0001637D">
          <w:rPr>
            <w:noProof/>
            <w:webHidden/>
          </w:rPr>
          <w:fldChar w:fldCharType="begin"/>
        </w:r>
        <w:r w:rsidR="0001637D">
          <w:rPr>
            <w:noProof/>
            <w:webHidden/>
          </w:rPr>
          <w:instrText xml:space="preserve"> PAGEREF _Toc139646709 \h </w:instrText>
        </w:r>
        <w:r w:rsidR="0001637D">
          <w:rPr>
            <w:noProof/>
            <w:webHidden/>
          </w:rPr>
        </w:r>
        <w:r w:rsidR="0001637D">
          <w:rPr>
            <w:noProof/>
            <w:webHidden/>
          </w:rPr>
          <w:fldChar w:fldCharType="separate"/>
        </w:r>
        <w:r w:rsidR="00E47AAC">
          <w:rPr>
            <w:noProof/>
            <w:webHidden/>
          </w:rPr>
          <w:t>37</w:t>
        </w:r>
        <w:r w:rsidR="0001637D">
          <w:rPr>
            <w:noProof/>
            <w:webHidden/>
          </w:rPr>
          <w:fldChar w:fldCharType="end"/>
        </w:r>
      </w:hyperlink>
    </w:p>
    <w:p w14:paraId="2BD3E0E5" w14:textId="5EB74985"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0" w:history="1">
        <w:r w:rsidR="0001637D" w:rsidRPr="00633CA4">
          <w:rPr>
            <w:rStyle w:val="af5"/>
            <w:noProof/>
            <w:lang w:val="es-ES"/>
          </w:rPr>
          <w:t>Figure 2</w:t>
        </w:r>
        <w:r w:rsidR="0001637D" w:rsidRPr="00633CA4">
          <w:rPr>
            <w:rStyle w:val="af5"/>
            <w:rFonts w:eastAsia="新細明體"/>
            <w:noProof/>
          </w:rPr>
          <w:t>3</w:t>
        </w:r>
        <w:r w:rsidR="0001637D" w:rsidRPr="00633CA4">
          <w:rPr>
            <w:rStyle w:val="af5"/>
            <w:noProof/>
            <w:lang w:val="es-ES"/>
          </w:rPr>
          <w:t xml:space="preserve"> fNIRS position map</w:t>
        </w:r>
        <w:r w:rsidR="0001637D">
          <w:rPr>
            <w:noProof/>
            <w:webHidden/>
          </w:rPr>
          <w:tab/>
        </w:r>
        <w:r w:rsidR="0001637D">
          <w:rPr>
            <w:noProof/>
            <w:webHidden/>
          </w:rPr>
          <w:fldChar w:fldCharType="begin"/>
        </w:r>
        <w:r w:rsidR="0001637D">
          <w:rPr>
            <w:noProof/>
            <w:webHidden/>
          </w:rPr>
          <w:instrText xml:space="preserve"> PAGEREF _Toc139646710 \h </w:instrText>
        </w:r>
        <w:r w:rsidR="0001637D">
          <w:rPr>
            <w:noProof/>
            <w:webHidden/>
          </w:rPr>
        </w:r>
        <w:r w:rsidR="0001637D">
          <w:rPr>
            <w:noProof/>
            <w:webHidden/>
          </w:rPr>
          <w:fldChar w:fldCharType="separate"/>
        </w:r>
        <w:r w:rsidR="00E47AAC">
          <w:rPr>
            <w:noProof/>
            <w:webHidden/>
          </w:rPr>
          <w:t>38</w:t>
        </w:r>
        <w:r w:rsidR="0001637D">
          <w:rPr>
            <w:noProof/>
            <w:webHidden/>
          </w:rPr>
          <w:fldChar w:fldCharType="end"/>
        </w:r>
      </w:hyperlink>
    </w:p>
    <w:p w14:paraId="7A678CC0" w14:textId="7D7DDAE7"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1" w:history="1">
        <w:r w:rsidR="0001637D" w:rsidRPr="00633CA4">
          <w:rPr>
            <w:rStyle w:val="af5"/>
            <w:noProof/>
            <w:lang w:val="es-ES"/>
          </w:rPr>
          <w:t>Figure 2</w:t>
        </w:r>
        <w:r w:rsidR="0001637D" w:rsidRPr="00633CA4">
          <w:rPr>
            <w:rStyle w:val="af5"/>
            <w:noProof/>
          </w:rPr>
          <w:t xml:space="preserve">4 </w:t>
        </w:r>
        <w:r w:rsidR="0001637D" w:rsidRPr="00633CA4">
          <w:rPr>
            <w:rStyle w:val="af5"/>
            <w:noProof/>
            <w:lang w:val="es-ES"/>
          </w:rPr>
          <w:t>Block design of the experiment for each condition</w:t>
        </w:r>
        <w:r w:rsidR="0001637D">
          <w:rPr>
            <w:noProof/>
            <w:webHidden/>
          </w:rPr>
          <w:tab/>
        </w:r>
        <w:r w:rsidR="0001637D">
          <w:rPr>
            <w:noProof/>
            <w:webHidden/>
          </w:rPr>
          <w:fldChar w:fldCharType="begin"/>
        </w:r>
        <w:r w:rsidR="0001637D">
          <w:rPr>
            <w:noProof/>
            <w:webHidden/>
          </w:rPr>
          <w:instrText xml:space="preserve"> PAGEREF _Toc139646711 \h </w:instrText>
        </w:r>
        <w:r w:rsidR="0001637D">
          <w:rPr>
            <w:noProof/>
            <w:webHidden/>
          </w:rPr>
        </w:r>
        <w:r w:rsidR="0001637D">
          <w:rPr>
            <w:noProof/>
            <w:webHidden/>
          </w:rPr>
          <w:fldChar w:fldCharType="separate"/>
        </w:r>
        <w:r w:rsidR="00E47AAC">
          <w:rPr>
            <w:noProof/>
            <w:webHidden/>
          </w:rPr>
          <w:t>38</w:t>
        </w:r>
        <w:r w:rsidR="0001637D">
          <w:rPr>
            <w:noProof/>
            <w:webHidden/>
          </w:rPr>
          <w:fldChar w:fldCharType="end"/>
        </w:r>
      </w:hyperlink>
    </w:p>
    <w:p w14:paraId="718FA09A" w14:textId="21E2260D"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2" w:history="1">
        <w:r w:rsidR="0001637D" w:rsidRPr="00633CA4">
          <w:rPr>
            <w:rStyle w:val="af5"/>
            <w:noProof/>
            <w:lang w:val="es-ES"/>
          </w:rPr>
          <w:t>Figure 2</w:t>
        </w:r>
        <w:r w:rsidR="0001637D" w:rsidRPr="00633CA4">
          <w:rPr>
            <w:rStyle w:val="af5"/>
            <w:rFonts w:eastAsia="新細明體"/>
            <w:noProof/>
          </w:rPr>
          <w:t>5</w:t>
        </w:r>
        <w:r w:rsidR="0001637D" w:rsidRPr="00633CA4">
          <w:rPr>
            <w:rStyle w:val="af5"/>
            <w:noProof/>
            <w:lang w:val="es-ES"/>
          </w:rPr>
          <w:t xml:space="preserve"> Subjects in fNIRS intervention</w:t>
        </w:r>
        <w:r w:rsidR="0001637D">
          <w:rPr>
            <w:noProof/>
            <w:webHidden/>
          </w:rPr>
          <w:tab/>
        </w:r>
        <w:r w:rsidR="0001637D">
          <w:rPr>
            <w:noProof/>
            <w:webHidden/>
          </w:rPr>
          <w:fldChar w:fldCharType="begin"/>
        </w:r>
        <w:r w:rsidR="0001637D">
          <w:rPr>
            <w:noProof/>
            <w:webHidden/>
          </w:rPr>
          <w:instrText xml:space="preserve"> PAGEREF _Toc139646712 \h </w:instrText>
        </w:r>
        <w:r w:rsidR="0001637D">
          <w:rPr>
            <w:noProof/>
            <w:webHidden/>
          </w:rPr>
        </w:r>
        <w:r w:rsidR="0001637D">
          <w:rPr>
            <w:noProof/>
            <w:webHidden/>
          </w:rPr>
          <w:fldChar w:fldCharType="separate"/>
        </w:r>
        <w:r w:rsidR="00E47AAC">
          <w:rPr>
            <w:noProof/>
            <w:webHidden/>
          </w:rPr>
          <w:t>38</w:t>
        </w:r>
        <w:r w:rsidR="0001637D">
          <w:rPr>
            <w:noProof/>
            <w:webHidden/>
          </w:rPr>
          <w:fldChar w:fldCharType="end"/>
        </w:r>
      </w:hyperlink>
    </w:p>
    <w:p w14:paraId="2E1121B7" w14:textId="0660BD70"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3" w:history="1">
        <w:r w:rsidR="0001637D" w:rsidRPr="00633CA4">
          <w:rPr>
            <w:rStyle w:val="af5"/>
            <w:rFonts w:eastAsia="新細明體"/>
            <w:noProof/>
          </w:rPr>
          <w:t>Figure 26 PHUA test</w:t>
        </w:r>
        <w:r w:rsidR="0001637D">
          <w:rPr>
            <w:noProof/>
            <w:webHidden/>
          </w:rPr>
          <w:tab/>
        </w:r>
        <w:r w:rsidR="0001637D">
          <w:rPr>
            <w:noProof/>
            <w:webHidden/>
          </w:rPr>
          <w:fldChar w:fldCharType="begin"/>
        </w:r>
        <w:r w:rsidR="0001637D">
          <w:rPr>
            <w:noProof/>
            <w:webHidden/>
          </w:rPr>
          <w:instrText xml:space="preserve"> PAGEREF _Toc139646713 \h </w:instrText>
        </w:r>
        <w:r w:rsidR="0001637D">
          <w:rPr>
            <w:noProof/>
            <w:webHidden/>
          </w:rPr>
        </w:r>
        <w:r w:rsidR="0001637D">
          <w:rPr>
            <w:noProof/>
            <w:webHidden/>
          </w:rPr>
          <w:fldChar w:fldCharType="separate"/>
        </w:r>
        <w:r w:rsidR="00E47AAC">
          <w:rPr>
            <w:noProof/>
            <w:webHidden/>
          </w:rPr>
          <w:t>41</w:t>
        </w:r>
        <w:r w:rsidR="0001637D">
          <w:rPr>
            <w:noProof/>
            <w:webHidden/>
          </w:rPr>
          <w:fldChar w:fldCharType="end"/>
        </w:r>
      </w:hyperlink>
    </w:p>
    <w:p w14:paraId="6247475D" w14:textId="43D16366"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4" w:history="1">
        <w:r w:rsidR="0001637D" w:rsidRPr="00633CA4">
          <w:rPr>
            <w:rStyle w:val="af5"/>
            <w:rFonts w:eastAsia="新細明體"/>
            <w:noProof/>
          </w:rPr>
          <w:t>Figure 27 Purdue Pegboard test (PPT)</w:t>
        </w:r>
        <w:r w:rsidR="0001637D">
          <w:rPr>
            <w:noProof/>
            <w:webHidden/>
          </w:rPr>
          <w:tab/>
        </w:r>
        <w:r w:rsidR="0001637D">
          <w:rPr>
            <w:noProof/>
            <w:webHidden/>
          </w:rPr>
          <w:fldChar w:fldCharType="begin"/>
        </w:r>
        <w:r w:rsidR="0001637D">
          <w:rPr>
            <w:noProof/>
            <w:webHidden/>
          </w:rPr>
          <w:instrText xml:space="preserve"> PAGEREF _Toc139646714 \h </w:instrText>
        </w:r>
        <w:r w:rsidR="0001637D">
          <w:rPr>
            <w:noProof/>
            <w:webHidden/>
          </w:rPr>
        </w:r>
        <w:r w:rsidR="0001637D">
          <w:rPr>
            <w:noProof/>
            <w:webHidden/>
          </w:rPr>
          <w:fldChar w:fldCharType="separate"/>
        </w:r>
        <w:r w:rsidR="00E47AAC">
          <w:rPr>
            <w:noProof/>
            <w:webHidden/>
          </w:rPr>
          <w:t>42</w:t>
        </w:r>
        <w:r w:rsidR="0001637D">
          <w:rPr>
            <w:noProof/>
            <w:webHidden/>
          </w:rPr>
          <w:fldChar w:fldCharType="end"/>
        </w:r>
      </w:hyperlink>
    </w:p>
    <w:p w14:paraId="6389AB7A" w14:textId="52E8C3C3"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5" w:history="1">
        <w:r w:rsidR="0001637D" w:rsidRPr="00633CA4">
          <w:rPr>
            <w:rStyle w:val="af5"/>
            <w:rFonts w:eastAsia="新細明體"/>
            <w:noProof/>
          </w:rPr>
          <w:t>Figure 28 Semmes-Weinstein Monofilament test (SWM)</w:t>
        </w:r>
        <w:r w:rsidR="0001637D">
          <w:rPr>
            <w:noProof/>
            <w:webHidden/>
          </w:rPr>
          <w:tab/>
        </w:r>
        <w:r w:rsidR="0001637D">
          <w:rPr>
            <w:noProof/>
            <w:webHidden/>
          </w:rPr>
          <w:fldChar w:fldCharType="begin"/>
        </w:r>
        <w:r w:rsidR="0001637D">
          <w:rPr>
            <w:noProof/>
            <w:webHidden/>
          </w:rPr>
          <w:instrText xml:space="preserve"> PAGEREF _Toc139646715 \h </w:instrText>
        </w:r>
        <w:r w:rsidR="0001637D">
          <w:rPr>
            <w:noProof/>
            <w:webHidden/>
          </w:rPr>
        </w:r>
        <w:r w:rsidR="0001637D">
          <w:rPr>
            <w:noProof/>
            <w:webHidden/>
          </w:rPr>
          <w:fldChar w:fldCharType="separate"/>
        </w:r>
        <w:r w:rsidR="00E47AAC">
          <w:rPr>
            <w:noProof/>
            <w:webHidden/>
          </w:rPr>
          <w:t>42</w:t>
        </w:r>
        <w:r w:rsidR="0001637D">
          <w:rPr>
            <w:noProof/>
            <w:webHidden/>
          </w:rPr>
          <w:fldChar w:fldCharType="end"/>
        </w:r>
      </w:hyperlink>
    </w:p>
    <w:p w14:paraId="3384485B" w14:textId="2515D26C"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6" w:history="1">
        <w:r w:rsidR="0001637D" w:rsidRPr="00633CA4">
          <w:rPr>
            <w:rStyle w:val="af5"/>
            <w:rFonts w:eastAsia="新細明體"/>
            <w:noProof/>
          </w:rPr>
          <w:t>Figure 29 Two-point Discrimination Test (2PD)</w:t>
        </w:r>
        <w:r w:rsidR="0001637D">
          <w:rPr>
            <w:noProof/>
            <w:webHidden/>
          </w:rPr>
          <w:tab/>
        </w:r>
        <w:r w:rsidR="0001637D">
          <w:rPr>
            <w:noProof/>
            <w:webHidden/>
          </w:rPr>
          <w:fldChar w:fldCharType="begin"/>
        </w:r>
        <w:r w:rsidR="0001637D">
          <w:rPr>
            <w:noProof/>
            <w:webHidden/>
          </w:rPr>
          <w:instrText xml:space="preserve"> PAGEREF _Toc139646716 \h </w:instrText>
        </w:r>
        <w:r w:rsidR="0001637D">
          <w:rPr>
            <w:noProof/>
            <w:webHidden/>
          </w:rPr>
        </w:r>
        <w:r w:rsidR="0001637D">
          <w:rPr>
            <w:noProof/>
            <w:webHidden/>
          </w:rPr>
          <w:fldChar w:fldCharType="separate"/>
        </w:r>
        <w:r w:rsidR="00E47AAC">
          <w:rPr>
            <w:noProof/>
            <w:webHidden/>
          </w:rPr>
          <w:t>43</w:t>
        </w:r>
        <w:r w:rsidR="0001637D">
          <w:rPr>
            <w:noProof/>
            <w:webHidden/>
          </w:rPr>
          <w:fldChar w:fldCharType="end"/>
        </w:r>
      </w:hyperlink>
    </w:p>
    <w:p w14:paraId="74D88726" w14:textId="26D10E9E"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7" w:history="1">
        <w:r w:rsidR="0001637D" w:rsidRPr="00633CA4">
          <w:rPr>
            <w:rStyle w:val="af5"/>
            <w:rFonts w:eastAsia="新細明體"/>
            <w:noProof/>
          </w:rPr>
          <w:t>Figure 30 Minnesota Manual Dexterity Test</w:t>
        </w:r>
        <w:r w:rsidR="0001637D">
          <w:rPr>
            <w:noProof/>
            <w:webHidden/>
          </w:rPr>
          <w:tab/>
        </w:r>
        <w:r w:rsidR="0001637D">
          <w:rPr>
            <w:noProof/>
            <w:webHidden/>
          </w:rPr>
          <w:fldChar w:fldCharType="begin"/>
        </w:r>
        <w:r w:rsidR="0001637D">
          <w:rPr>
            <w:noProof/>
            <w:webHidden/>
          </w:rPr>
          <w:instrText xml:space="preserve"> PAGEREF _Toc139646717 \h </w:instrText>
        </w:r>
        <w:r w:rsidR="0001637D">
          <w:rPr>
            <w:noProof/>
            <w:webHidden/>
          </w:rPr>
        </w:r>
        <w:r w:rsidR="0001637D">
          <w:rPr>
            <w:noProof/>
            <w:webHidden/>
          </w:rPr>
          <w:fldChar w:fldCharType="separate"/>
        </w:r>
        <w:r w:rsidR="00E47AAC">
          <w:rPr>
            <w:noProof/>
            <w:webHidden/>
          </w:rPr>
          <w:t>44</w:t>
        </w:r>
        <w:r w:rsidR="0001637D">
          <w:rPr>
            <w:noProof/>
            <w:webHidden/>
          </w:rPr>
          <w:fldChar w:fldCharType="end"/>
        </w:r>
      </w:hyperlink>
    </w:p>
    <w:p w14:paraId="31C5B092" w14:textId="2518D344"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8" w:history="1">
        <w:r w:rsidR="0001637D" w:rsidRPr="00633CA4">
          <w:rPr>
            <w:rStyle w:val="af5"/>
            <w:rFonts w:eastAsia="新細明體"/>
            <w:noProof/>
          </w:rPr>
          <w:t>Figure 31 Pre-processing flow in Homer3</w:t>
        </w:r>
        <w:r w:rsidR="0001637D">
          <w:rPr>
            <w:noProof/>
            <w:webHidden/>
          </w:rPr>
          <w:tab/>
        </w:r>
        <w:r w:rsidR="0001637D">
          <w:rPr>
            <w:noProof/>
            <w:webHidden/>
          </w:rPr>
          <w:fldChar w:fldCharType="begin"/>
        </w:r>
        <w:r w:rsidR="0001637D">
          <w:rPr>
            <w:noProof/>
            <w:webHidden/>
          </w:rPr>
          <w:instrText xml:space="preserve"> PAGEREF _Toc139646718 \h </w:instrText>
        </w:r>
        <w:r w:rsidR="0001637D">
          <w:rPr>
            <w:noProof/>
            <w:webHidden/>
          </w:rPr>
        </w:r>
        <w:r w:rsidR="0001637D">
          <w:rPr>
            <w:noProof/>
            <w:webHidden/>
          </w:rPr>
          <w:fldChar w:fldCharType="separate"/>
        </w:r>
        <w:r w:rsidR="00E47AAC">
          <w:rPr>
            <w:noProof/>
            <w:webHidden/>
          </w:rPr>
          <w:t>45</w:t>
        </w:r>
        <w:r w:rsidR="0001637D">
          <w:rPr>
            <w:noProof/>
            <w:webHidden/>
          </w:rPr>
          <w:fldChar w:fldCharType="end"/>
        </w:r>
      </w:hyperlink>
    </w:p>
    <w:p w14:paraId="08139CF2" w14:textId="3F0775C1"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9" w:history="1">
        <w:r w:rsidR="0001637D" w:rsidRPr="00633CA4">
          <w:rPr>
            <w:rStyle w:val="af5"/>
            <w:rFonts w:eastAsia="新細明體"/>
            <w:noProof/>
          </w:rPr>
          <w:t>Figure 32 Processed fNIRS signal preview</w:t>
        </w:r>
        <w:r w:rsidR="0001637D">
          <w:rPr>
            <w:noProof/>
            <w:webHidden/>
          </w:rPr>
          <w:tab/>
        </w:r>
        <w:r w:rsidR="0001637D">
          <w:rPr>
            <w:noProof/>
            <w:webHidden/>
          </w:rPr>
          <w:fldChar w:fldCharType="begin"/>
        </w:r>
        <w:r w:rsidR="0001637D">
          <w:rPr>
            <w:noProof/>
            <w:webHidden/>
          </w:rPr>
          <w:instrText xml:space="preserve"> PAGEREF _Toc139646719 \h </w:instrText>
        </w:r>
        <w:r w:rsidR="0001637D">
          <w:rPr>
            <w:noProof/>
            <w:webHidden/>
          </w:rPr>
        </w:r>
        <w:r w:rsidR="0001637D">
          <w:rPr>
            <w:noProof/>
            <w:webHidden/>
          </w:rPr>
          <w:fldChar w:fldCharType="separate"/>
        </w:r>
        <w:r w:rsidR="00E47AAC">
          <w:rPr>
            <w:noProof/>
            <w:webHidden/>
          </w:rPr>
          <w:t>45</w:t>
        </w:r>
        <w:r w:rsidR="0001637D">
          <w:rPr>
            <w:noProof/>
            <w:webHidden/>
          </w:rPr>
          <w:fldChar w:fldCharType="end"/>
        </w:r>
      </w:hyperlink>
    </w:p>
    <w:p w14:paraId="7378A376" w14:textId="76A10742"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20" w:history="1">
        <w:r w:rsidR="0001637D" w:rsidRPr="00633CA4">
          <w:rPr>
            <w:rStyle w:val="af5"/>
            <w:noProof/>
          </w:rPr>
          <w:t>Figure 33.1 Chart result of PHUA.</w:t>
        </w:r>
        <w:r w:rsidR="0001637D">
          <w:rPr>
            <w:noProof/>
            <w:webHidden/>
          </w:rPr>
          <w:tab/>
        </w:r>
        <w:r w:rsidR="0001637D">
          <w:rPr>
            <w:noProof/>
            <w:webHidden/>
          </w:rPr>
          <w:fldChar w:fldCharType="begin"/>
        </w:r>
        <w:r w:rsidR="0001637D">
          <w:rPr>
            <w:noProof/>
            <w:webHidden/>
          </w:rPr>
          <w:instrText xml:space="preserve"> PAGEREF _Toc139646720 \h </w:instrText>
        </w:r>
        <w:r w:rsidR="0001637D">
          <w:rPr>
            <w:noProof/>
            <w:webHidden/>
          </w:rPr>
        </w:r>
        <w:r w:rsidR="0001637D">
          <w:rPr>
            <w:noProof/>
            <w:webHidden/>
          </w:rPr>
          <w:fldChar w:fldCharType="separate"/>
        </w:r>
        <w:r w:rsidR="00E47AAC">
          <w:rPr>
            <w:noProof/>
            <w:webHidden/>
          </w:rPr>
          <w:t>50</w:t>
        </w:r>
        <w:r w:rsidR="0001637D">
          <w:rPr>
            <w:noProof/>
            <w:webHidden/>
          </w:rPr>
          <w:fldChar w:fldCharType="end"/>
        </w:r>
      </w:hyperlink>
    </w:p>
    <w:p w14:paraId="7623E4DE" w14:textId="14C82CA3"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21" w:history="1">
        <w:r w:rsidR="0001637D" w:rsidRPr="00633CA4">
          <w:rPr>
            <w:rStyle w:val="af5"/>
            <w:noProof/>
          </w:rPr>
          <w:t>Figure 33.2 Chart result of PPT</w:t>
        </w:r>
        <w:r w:rsidR="0001637D">
          <w:rPr>
            <w:noProof/>
            <w:webHidden/>
          </w:rPr>
          <w:tab/>
        </w:r>
        <w:r w:rsidR="0001637D">
          <w:rPr>
            <w:noProof/>
            <w:webHidden/>
          </w:rPr>
          <w:fldChar w:fldCharType="begin"/>
        </w:r>
        <w:r w:rsidR="0001637D">
          <w:rPr>
            <w:noProof/>
            <w:webHidden/>
          </w:rPr>
          <w:instrText xml:space="preserve"> PAGEREF _Toc139646721 \h </w:instrText>
        </w:r>
        <w:r w:rsidR="0001637D">
          <w:rPr>
            <w:noProof/>
            <w:webHidden/>
          </w:rPr>
        </w:r>
        <w:r w:rsidR="0001637D">
          <w:rPr>
            <w:noProof/>
            <w:webHidden/>
          </w:rPr>
          <w:fldChar w:fldCharType="separate"/>
        </w:r>
        <w:r w:rsidR="00E47AAC">
          <w:rPr>
            <w:noProof/>
            <w:webHidden/>
          </w:rPr>
          <w:t>51</w:t>
        </w:r>
        <w:r w:rsidR="0001637D">
          <w:rPr>
            <w:noProof/>
            <w:webHidden/>
          </w:rPr>
          <w:fldChar w:fldCharType="end"/>
        </w:r>
      </w:hyperlink>
    </w:p>
    <w:p w14:paraId="5A10145B" w14:textId="6A468A3C"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22" w:history="1">
        <w:r w:rsidR="0001637D" w:rsidRPr="00633CA4">
          <w:rPr>
            <w:rStyle w:val="af5"/>
            <w:noProof/>
          </w:rPr>
          <w:t>Figure 33.</w:t>
        </w:r>
        <w:r w:rsidR="0001637D" w:rsidRPr="00633CA4">
          <w:rPr>
            <w:rStyle w:val="af5"/>
            <w:rFonts w:eastAsia="新細明體"/>
            <w:noProof/>
          </w:rPr>
          <w:t>3</w:t>
        </w:r>
        <w:r w:rsidR="0001637D" w:rsidRPr="00633CA4">
          <w:rPr>
            <w:rStyle w:val="af5"/>
            <w:noProof/>
          </w:rPr>
          <w:t xml:space="preserve"> Chart result of </w:t>
        </w:r>
        <w:r w:rsidR="0001637D" w:rsidRPr="00633CA4">
          <w:rPr>
            <w:rStyle w:val="af5"/>
            <w:rFonts w:eastAsia="新細明體"/>
            <w:noProof/>
          </w:rPr>
          <w:t>2PD test</w:t>
        </w:r>
        <w:r w:rsidR="0001637D">
          <w:rPr>
            <w:noProof/>
            <w:webHidden/>
          </w:rPr>
          <w:tab/>
        </w:r>
        <w:r w:rsidR="0001637D">
          <w:rPr>
            <w:noProof/>
            <w:webHidden/>
          </w:rPr>
          <w:fldChar w:fldCharType="begin"/>
        </w:r>
        <w:r w:rsidR="0001637D">
          <w:rPr>
            <w:noProof/>
            <w:webHidden/>
          </w:rPr>
          <w:instrText xml:space="preserve"> PAGEREF _Toc139646722 \h </w:instrText>
        </w:r>
        <w:r w:rsidR="0001637D">
          <w:rPr>
            <w:noProof/>
            <w:webHidden/>
          </w:rPr>
        </w:r>
        <w:r w:rsidR="0001637D">
          <w:rPr>
            <w:noProof/>
            <w:webHidden/>
          </w:rPr>
          <w:fldChar w:fldCharType="separate"/>
        </w:r>
        <w:r w:rsidR="00E47AAC">
          <w:rPr>
            <w:noProof/>
            <w:webHidden/>
          </w:rPr>
          <w:t>52</w:t>
        </w:r>
        <w:r w:rsidR="0001637D">
          <w:rPr>
            <w:noProof/>
            <w:webHidden/>
          </w:rPr>
          <w:fldChar w:fldCharType="end"/>
        </w:r>
      </w:hyperlink>
    </w:p>
    <w:p w14:paraId="35E9BCB4" w14:textId="2EC66B69"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23" w:history="1">
        <w:r w:rsidR="0001637D" w:rsidRPr="00633CA4">
          <w:rPr>
            <w:rStyle w:val="af5"/>
            <w:noProof/>
          </w:rPr>
          <w:t>Figure 33.</w:t>
        </w:r>
        <w:r w:rsidR="0001637D" w:rsidRPr="00633CA4">
          <w:rPr>
            <w:rStyle w:val="af5"/>
            <w:rFonts w:eastAsia="新細明體"/>
            <w:noProof/>
          </w:rPr>
          <w:t>4</w:t>
        </w:r>
        <w:r w:rsidR="0001637D" w:rsidRPr="00633CA4">
          <w:rPr>
            <w:rStyle w:val="af5"/>
            <w:noProof/>
          </w:rPr>
          <w:t xml:space="preserve"> Chart result of </w:t>
        </w:r>
        <w:r w:rsidR="0001637D" w:rsidRPr="00633CA4">
          <w:rPr>
            <w:rStyle w:val="af5"/>
            <w:rFonts w:eastAsia="新細明體"/>
            <w:noProof/>
          </w:rPr>
          <w:t>MMD</w:t>
        </w:r>
        <w:r w:rsidR="0001637D" w:rsidRPr="00633CA4">
          <w:rPr>
            <w:rStyle w:val="af5"/>
            <w:noProof/>
          </w:rPr>
          <w:t>T</w:t>
        </w:r>
        <w:r w:rsidR="0001637D">
          <w:rPr>
            <w:noProof/>
            <w:webHidden/>
          </w:rPr>
          <w:tab/>
        </w:r>
        <w:r w:rsidR="0001637D">
          <w:rPr>
            <w:noProof/>
            <w:webHidden/>
          </w:rPr>
          <w:fldChar w:fldCharType="begin"/>
        </w:r>
        <w:r w:rsidR="0001637D">
          <w:rPr>
            <w:noProof/>
            <w:webHidden/>
          </w:rPr>
          <w:instrText xml:space="preserve"> PAGEREF _Toc139646723 \h </w:instrText>
        </w:r>
        <w:r w:rsidR="0001637D">
          <w:rPr>
            <w:noProof/>
            <w:webHidden/>
          </w:rPr>
        </w:r>
        <w:r w:rsidR="0001637D">
          <w:rPr>
            <w:noProof/>
            <w:webHidden/>
          </w:rPr>
          <w:fldChar w:fldCharType="separate"/>
        </w:r>
        <w:r w:rsidR="00E47AAC">
          <w:rPr>
            <w:noProof/>
            <w:webHidden/>
          </w:rPr>
          <w:t>52</w:t>
        </w:r>
        <w:r w:rsidR="0001637D">
          <w:rPr>
            <w:noProof/>
            <w:webHidden/>
          </w:rPr>
          <w:fldChar w:fldCharType="end"/>
        </w:r>
      </w:hyperlink>
    </w:p>
    <w:p w14:paraId="62F91078" w14:textId="3AD58340"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24" w:history="1">
        <w:r w:rsidR="0001637D" w:rsidRPr="00633CA4">
          <w:rPr>
            <w:rStyle w:val="af5"/>
            <w:noProof/>
          </w:rPr>
          <w:t>Figure 34 fNIRS channels covering functional cortex</w:t>
        </w:r>
        <w:r w:rsidR="0001637D">
          <w:rPr>
            <w:noProof/>
            <w:webHidden/>
          </w:rPr>
          <w:tab/>
        </w:r>
        <w:r w:rsidR="0001637D">
          <w:rPr>
            <w:noProof/>
            <w:webHidden/>
          </w:rPr>
          <w:fldChar w:fldCharType="begin"/>
        </w:r>
        <w:r w:rsidR="0001637D">
          <w:rPr>
            <w:noProof/>
            <w:webHidden/>
          </w:rPr>
          <w:instrText xml:space="preserve"> PAGEREF _Toc139646724 \h </w:instrText>
        </w:r>
        <w:r w:rsidR="0001637D">
          <w:rPr>
            <w:noProof/>
            <w:webHidden/>
          </w:rPr>
        </w:r>
        <w:r w:rsidR="0001637D">
          <w:rPr>
            <w:noProof/>
            <w:webHidden/>
          </w:rPr>
          <w:fldChar w:fldCharType="separate"/>
        </w:r>
        <w:r w:rsidR="00E47AAC">
          <w:rPr>
            <w:noProof/>
            <w:webHidden/>
          </w:rPr>
          <w:t>53</w:t>
        </w:r>
        <w:r w:rsidR="0001637D">
          <w:rPr>
            <w:noProof/>
            <w:webHidden/>
          </w:rPr>
          <w:fldChar w:fldCharType="end"/>
        </w:r>
      </w:hyperlink>
    </w:p>
    <w:p w14:paraId="07F9A596" w14:textId="56C5929F"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25" w:history="1">
        <w:r w:rsidR="0001637D" w:rsidRPr="00633CA4">
          <w:rPr>
            <w:rStyle w:val="af5"/>
            <w:noProof/>
          </w:rPr>
          <w:t>Figure 35 Trends in HbO during the intervention</w:t>
        </w:r>
        <w:r w:rsidR="0001637D">
          <w:rPr>
            <w:noProof/>
            <w:webHidden/>
          </w:rPr>
          <w:tab/>
        </w:r>
        <w:r w:rsidR="0001637D">
          <w:rPr>
            <w:noProof/>
            <w:webHidden/>
          </w:rPr>
          <w:fldChar w:fldCharType="begin"/>
        </w:r>
        <w:r w:rsidR="0001637D">
          <w:rPr>
            <w:noProof/>
            <w:webHidden/>
          </w:rPr>
          <w:instrText xml:space="preserve"> PAGEREF _Toc139646725 \h </w:instrText>
        </w:r>
        <w:r w:rsidR="0001637D">
          <w:rPr>
            <w:noProof/>
            <w:webHidden/>
          </w:rPr>
        </w:r>
        <w:r w:rsidR="0001637D">
          <w:rPr>
            <w:noProof/>
            <w:webHidden/>
          </w:rPr>
          <w:fldChar w:fldCharType="separate"/>
        </w:r>
        <w:r w:rsidR="00E47AAC">
          <w:rPr>
            <w:noProof/>
            <w:webHidden/>
          </w:rPr>
          <w:t>54</w:t>
        </w:r>
        <w:r w:rsidR="0001637D">
          <w:rPr>
            <w:noProof/>
            <w:webHidden/>
          </w:rPr>
          <w:fldChar w:fldCharType="end"/>
        </w:r>
      </w:hyperlink>
    </w:p>
    <w:p w14:paraId="0F5224BE" w14:textId="57BD61B5"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26" w:history="1">
        <w:r w:rsidR="0001637D" w:rsidRPr="00633CA4">
          <w:rPr>
            <w:rStyle w:val="af5"/>
            <w:noProof/>
          </w:rPr>
          <w:t>Figure 36 Interquartile range of beta value in ARMT and MT intervention</w:t>
        </w:r>
        <w:r w:rsidR="0001637D">
          <w:rPr>
            <w:noProof/>
            <w:webHidden/>
          </w:rPr>
          <w:tab/>
        </w:r>
        <w:r w:rsidR="0001637D">
          <w:rPr>
            <w:noProof/>
            <w:webHidden/>
          </w:rPr>
          <w:fldChar w:fldCharType="begin"/>
        </w:r>
        <w:r w:rsidR="0001637D">
          <w:rPr>
            <w:noProof/>
            <w:webHidden/>
          </w:rPr>
          <w:instrText xml:space="preserve"> PAGEREF _Toc139646726 \h </w:instrText>
        </w:r>
        <w:r w:rsidR="0001637D">
          <w:rPr>
            <w:noProof/>
            <w:webHidden/>
          </w:rPr>
        </w:r>
        <w:r w:rsidR="0001637D">
          <w:rPr>
            <w:noProof/>
            <w:webHidden/>
          </w:rPr>
          <w:fldChar w:fldCharType="separate"/>
        </w:r>
        <w:r w:rsidR="00E47AAC">
          <w:rPr>
            <w:noProof/>
            <w:webHidden/>
          </w:rPr>
          <w:t>56</w:t>
        </w:r>
        <w:r w:rsidR="0001637D">
          <w:rPr>
            <w:noProof/>
            <w:webHidden/>
          </w:rPr>
          <w:fldChar w:fldCharType="end"/>
        </w:r>
      </w:hyperlink>
    </w:p>
    <w:p w14:paraId="5D5837CE" w14:textId="7CBEE1F0"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27" w:history="1">
        <w:r w:rsidR="0001637D" w:rsidRPr="00633CA4">
          <w:rPr>
            <w:rStyle w:val="af5"/>
            <w:noProof/>
          </w:rPr>
          <w:t>Figure 37 The quality of signal acquisition is unstable to each subject</w:t>
        </w:r>
        <w:r w:rsidR="0001637D">
          <w:rPr>
            <w:noProof/>
            <w:webHidden/>
          </w:rPr>
          <w:tab/>
        </w:r>
        <w:r w:rsidR="0001637D">
          <w:rPr>
            <w:noProof/>
            <w:webHidden/>
          </w:rPr>
          <w:fldChar w:fldCharType="begin"/>
        </w:r>
        <w:r w:rsidR="0001637D">
          <w:rPr>
            <w:noProof/>
            <w:webHidden/>
          </w:rPr>
          <w:instrText xml:space="preserve"> PAGEREF _Toc139646727 \h </w:instrText>
        </w:r>
        <w:r w:rsidR="0001637D">
          <w:rPr>
            <w:noProof/>
            <w:webHidden/>
          </w:rPr>
        </w:r>
        <w:r w:rsidR="0001637D">
          <w:rPr>
            <w:noProof/>
            <w:webHidden/>
          </w:rPr>
          <w:fldChar w:fldCharType="separate"/>
        </w:r>
        <w:r w:rsidR="00E47AAC">
          <w:rPr>
            <w:noProof/>
            <w:webHidden/>
          </w:rPr>
          <w:t>57</w:t>
        </w:r>
        <w:r w:rsidR="0001637D">
          <w:rPr>
            <w:noProof/>
            <w:webHidden/>
          </w:rPr>
          <w:fldChar w:fldCharType="end"/>
        </w:r>
      </w:hyperlink>
    </w:p>
    <w:p w14:paraId="08C48C79" w14:textId="1C61CF2D" w:rsidR="00D95790" w:rsidRDefault="0001637D">
      <w:pPr>
        <w:ind w:firstLineChars="0" w:firstLine="0"/>
        <w:rPr>
          <w:rFonts w:eastAsia="新細明體"/>
        </w:rPr>
      </w:pPr>
      <w:r>
        <w:rPr>
          <w:rFonts w:eastAsia="新細明體"/>
        </w:rPr>
        <w:fldChar w:fldCharType="end"/>
      </w:r>
    </w:p>
    <w:p w14:paraId="774DA2AB" w14:textId="77777777" w:rsidR="00D95790" w:rsidRDefault="00D95790">
      <w:pPr>
        <w:ind w:firstLine="480"/>
        <w:rPr>
          <w:rFonts w:eastAsia="新細明體"/>
        </w:rPr>
      </w:pPr>
    </w:p>
    <w:p w14:paraId="78667A78" w14:textId="77777777" w:rsidR="00D95790" w:rsidRDefault="00D95790">
      <w:pPr>
        <w:ind w:firstLineChars="0" w:firstLine="0"/>
        <w:rPr>
          <w:rFonts w:eastAsia="新細明體"/>
        </w:rPr>
        <w:sectPr w:rsidR="00D95790" w:rsidSect="006B784F">
          <w:pgSz w:w="11906" w:h="16838"/>
          <w:pgMar w:top="1440" w:right="1800" w:bottom="1440" w:left="1800" w:header="720" w:footer="720" w:gutter="0"/>
          <w:pgNumType w:fmt="upperRoman" w:start="1"/>
          <w:cols w:space="720"/>
          <w:docGrid w:linePitch="360"/>
        </w:sectPr>
      </w:pPr>
    </w:p>
    <w:p w14:paraId="0E7553A5" w14:textId="2369860F" w:rsidR="00D95790" w:rsidRDefault="00000000">
      <w:pPr>
        <w:pStyle w:val="1"/>
        <w:rPr>
          <w:rFonts w:eastAsia="標楷體"/>
        </w:rPr>
      </w:pPr>
      <w:bookmarkStart w:id="12" w:name="_Toc16899775"/>
      <w:bookmarkStart w:id="13" w:name="_Toc17915433"/>
      <w:r>
        <w:rPr>
          <w:rFonts w:eastAsia="標楷體"/>
          <w:u w:val="single"/>
        </w:rPr>
        <w:lastRenderedPageBreak/>
        <w:t xml:space="preserve">                                                                 </w:t>
      </w:r>
      <w:bookmarkStart w:id="14" w:name="_Toc139648170"/>
      <w:r>
        <w:rPr>
          <w:rFonts w:eastAsia="標楷體"/>
          <w:u w:val="single"/>
        </w:rPr>
        <w:t xml:space="preserve">Chapter </w:t>
      </w:r>
      <w:r>
        <w:rPr>
          <w:rFonts w:eastAsia="標楷體"/>
          <w:u w:val="single"/>
        </w:rPr>
        <w:fldChar w:fldCharType="begin"/>
      </w:r>
      <w:r>
        <w:rPr>
          <w:rFonts w:eastAsia="標楷體"/>
          <w:u w:val="single"/>
        </w:rPr>
        <w:instrText xml:space="preserve"> SEQ Chapter \* ARABIC </w:instrText>
      </w:r>
      <w:r>
        <w:rPr>
          <w:rFonts w:eastAsia="標楷體"/>
          <w:u w:val="single"/>
        </w:rPr>
        <w:fldChar w:fldCharType="separate"/>
      </w:r>
      <w:r w:rsidR="00E47AAC">
        <w:rPr>
          <w:rFonts w:eastAsia="標楷體"/>
          <w:noProof/>
          <w:u w:val="single"/>
        </w:rPr>
        <w:t>1</w:t>
      </w:r>
      <w:r>
        <w:rPr>
          <w:rFonts w:eastAsia="標楷體"/>
          <w:u w:val="single"/>
        </w:rPr>
        <w:fldChar w:fldCharType="end"/>
      </w:r>
      <w:r>
        <w:rPr>
          <w:rFonts w:eastAsia="標楷體"/>
        </w:rPr>
        <w:br/>
      </w:r>
      <w:bookmarkEnd w:id="12"/>
      <w:bookmarkEnd w:id="13"/>
      <w:r>
        <w:rPr>
          <w:rFonts w:eastAsia="標楷體"/>
        </w:rPr>
        <w:t>Overview</w:t>
      </w:r>
      <w:bookmarkEnd w:id="14"/>
    </w:p>
    <w:p w14:paraId="461692C5" w14:textId="77777777" w:rsidR="00D95790" w:rsidRDefault="00000000">
      <w:pPr>
        <w:pStyle w:val="2"/>
        <w:numPr>
          <w:ilvl w:val="1"/>
          <w:numId w:val="2"/>
        </w:numPr>
      </w:pPr>
      <w:r>
        <w:rPr>
          <w:rFonts w:hint="eastAsia"/>
        </w:rPr>
        <w:t xml:space="preserve"> </w:t>
      </w:r>
      <w:bookmarkStart w:id="15" w:name="_Toc139648171"/>
      <w:r>
        <w:t>INTRODUCTION</w:t>
      </w:r>
      <w:bookmarkEnd w:id="15"/>
    </w:p>
    <w:p w14:paraId="6B096163" w14:textId="77777777" w:rsidR="00D95790" w:rsidRDefault="00000000">
      <w:pPr>
        <w:pStyle w:val="2"/>
      </w:pPr>
      <w:bookmarkStart w:id="16" w:name="_Toc139648172"/>
      <w:r>
        <w:rPr>
          <w:rFonts w:hint="eastAsia"/>
        </w:rPr>
        <w:t xml:space="preserve">1.1.1 </w:t>
      </w:r>
      <w:r>
        <w:t>Background</w:t>
      </w:r>
      <w:bookmarkEnd w:id="16"/>
    </w:p>
    <w:p w14:paraId="61E9FA4A" w14:textId="7BCE4B53" w:rsidR="00D95790" w:rsidRDefault="00000000">
      <w:pPr>
        <w:ind w:firstLine="480"/>
        <w:rPr>
          <w:rFonts w:eastAsia="新細明體"/>
        </w:rPr>
      </w:pPr>
      <w:r>
        <w:rPr>
          <w:rFonts w:hint="eastAsia"/>
        </w:rPr>
        <w:t xml:space="preserve">For post-stroke survivors, the most common sequelae </w:t>
      </w:r>
      <w:r>
        <w:t>are</w:t>
      </w:r>
      <w:r>
        <w:rPr>
          <w:rFonts w:hint="eastAsia"/>
        </w:rPr>
        <w:t xml:space="preserve"> hemiplegia which is a type of paralysis that affects one side of the body, cause a range of physical impairments, including weakness, spasticity, and loss of sensation, and significantly impact a person's ability to perform daily activities. </w:t>
      </w:r>
      <w:r>
        <w:t>Stroke can cause a decrease in functionality in various ways, depending on the affected brain region. However, the most common and frustrating defects are related to motor and sensory impairments, which often occur in groups o</w:t>
      </w:r>
      <w:r w:rsidRPr="00276FE5">
        <w:t xml:space="preserve">f </w:t>
      </w:r>
      <w:proofErr w:type="spellStart"/>
      <w:r w:rsidRPr="00276FE5">
        <w:t>survivors.</w:t>
      </w:r>
      <w:del w:id="17" w:author="黃柏瑜" w:date="2023-07-17T14:03:00Z">
        <w:r w:rsidRPr="00F61A37" w:rsidDel="00276FE5">
          <w:delText xml:space="preserve"> </w:delText>
        </w:r>
        <w:commentRangeStart w:id="18"/>
        <w:r w:rsidRPr="00F61A37" w:rsidDel="00276FE5">
          <w:delText>This is because the motor and sensory fibers are in the superficial layer of the brain (cortex), which is more susceptible to damage from a stroke</w:delText>
        </w:r>
      </w:del>
      <w:ins w:id="19" w:author="黃柏瑜" w:date="2023-07-17T14:04:00Z">
        <w:r w:rsidR="00276FE5" w:rsidRPr="00276FE5">
          <w:rPr>
            <w:rFonts w:eastAsia="新細明體"/>
            <w:rPrChange w:id="20" w:author="黃柏瑜" w:date="2023-07-17T14:04:00Z">
              <w:rPr>
                <w:rFonts w:ascii="新細明體" w:eastAsia="新細明體" w:hAnsi="新細明體"/>
              </w:rPr>
            </w:rPrChange>
          </w:rPr>
          <w:t>From</w:t>
        </w:r>
        <w:proofErr w:type="spellEnd"/>
        <w:r w:rsidR="00276FE5">
          <w:rPr>
            <w:rFonts w:eastAsia="新細明體"/>
          </w:rPr>
          <w:t xml:space="preserve"> the estimates of the frequency of the imp</w:t>
        </w:r>
      </w:ins>
      <w:ins w:id="21" w:author="黃柏瑜" w:date="2023-07-17T14:05:00Z">
        <w:r w:rsidR="00276FE5">
          <w:rPr>
            <w:rFonts w:eastAsia="新細明體"/>
          </w:rPr>
          <w:t>airments o</w:t>
        </w:r>
      </w:ins>
      <w:ins w:id="22" w:author="黃柏瑜" w:date="2023-07-17T14:06:00Z">
        <w:r w:rsidR="004D22D3">
          <w:rPr>
            <w:rFonts w:eastAsia="新細明體"/>
          </w:rPr>
          <w:t xml:space="preserve">n admission for rehabilitation 70-85% </w:t>
        </w:r>
      </w:ins>
      <w:ins w:id="23" w:author="黃柏瑜" w:date="2023-07-17T14:07:00Z">
        <w:r w:rsidR="004D22D3">
          <w:rPr>
            <w:rFonts w:eastAsia="新細明體"/>
          </w:rPr>
          <w:t xml:space="preserve">stroke patients suffered </w:t>
        </w:r>
      </w:ins>
      <w:ins w:id="24" w:author="黃柏瑜" w:date="2023-07-17T14:06:00Z">
        <w:r w:rsidR="004D22D3" w:rsidRPr="004D22D3">
          <w:rPr>
            <w:rFonts w:eastAsia="新細明體"/>
          </w:rPr>
          <w:t>by hemiplegia</w:t>
        </w:r>
      </w:ins>
      <w:ins w:id="25" w:author="黃柏瑜" w:date="2023-07-17T14:10:00Z">
        <w:r w:rsidR="004D22D3">
          <w:rPr>
            <w:rFonts w:eastAsia="新細明體"/>
          </w:rPr>
          <w:t xml:space="preserve"> </w:t>
        </w:r>
      </w:ins>
      <w:commentRangeEnd w:id="18"/>
      <w:ins w:id="26" w:author="黃柏瑜" w:date="2023-07-17T14:13:00Z">
        <w:r w:rsidR="004D22D3">
          <w:rPr>
            <w:rStyle w:val="a3"/>
          </w:rPr>
          <w:commentReference w:id="18"/>
        </w:r>
      </w:ins>
      <w:r w:rsidR="004D22D3">
        <w:rPr>
          <w:rFonts w:eastAsia="新細明體"/>
        </w:rPr>
        <w:fldChar w:fldCharType="begin"/>
      </w:r>
      <w:r w:rsidR="004D22D3">
        <w:rPr>
          <w:rFonts w:eastAsia="新細明體"/>
        </w:rPr>
        <w:instrText xml:space="preserve"> ADDIN EN.CITE &lt;EndNote&gt;&lt;Cite&gt;&lt;Author&gt;Dobkin&lt;/Author&gt;&lt;Year&gt;2003&lt;/Year&gt;&lt;RecNum&gt;83&lt;/RecNum&gt;&lt;DisplayText&gt;[1]&lt;/DisplayText&gt;&lt;record&gt;&lt;rec-number&gt;83&lt;/rec-number&gt;&lt;foreign-keys&gt;&lt;key app="EN" db-id="a9p9sd5zca0xate9207x0ttfrx9aepe9wafr" timestamp="1689574215"&gt;83&lt;/key&gt;&lt;/foreign-keys&gt;&lt;ref-type name="Book"&gt;6&lt;/ref-type&gt;&lt;contributors&gt;&lt;authors&gt;&lt;author&gt;Dobkin, Bruce H&lt;/author&gt;&lt;/authors&gt;&lt;/contributors&gt;&lt;titles&gt;&lt;title&gt;The clinical science of neurologic rehabilitation&lt;/title&gt;&lt;/titles&gt;&lt;volume&gt;67&lt;/volume&gt;&lt;dates&gt;&lt;year&gt;2003&lt;/year&gt;&lt;/dates&gt;&lt;publisher&gt;Oxford University Press&lt;/publisher&gt;&lt;isbn&gt;0198034326&lt;/isbn&gt;&lt;urls&gt;&lt;/urls&gt;&lt;/record&gt;&lt;/Cite&gt;&lt;/EndNote&gt;</w:instrText>
      </w:r>
      <w:r w:rsidR="004D22D3">
        <w:rPr>
          <w:rFonts w:eastAsia="新細明體"/>
        </w:rPr>
        <w:fldChar w:fldCharType="separate"/>
      </w:r>
      <w:r w:rsidR="004D22D3">
        <w:rPr>
          <w:rFonts w:eastAsia="新細明體"/>
          <w:noProof/>
        </w:rPr>
        <w:t>[1]</w:t>
      </w:r>
      <w:r w:rsidR="004D22D3">
        <w:rPr>
          <w:rFonts w:eastAsia="新細明體"/>
        </w:rPr>
        <w:fldChar w:fldCharType="end"/>
      </w:r>
      <w:r>
        <w:t>.</w:t>
      </w:r>
      <w:r>
        <w:rPr>
          <w:rFonts w:eastAsia="新細明體"/>
        </w:rPr>
        <w:t xml:space="preserve"> </w:t>
      </w:r>
      <w:r>
        <w:rPr>
          <w:rFonts w:hint="eastAsia"/>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14:paraId="6833D54D" w14:textId="77777777" w:rsidR="00D95790" w:rsidRDefault="00000000">
      <w:pPr>
        <w:ind w:firstLine="480"/>
      </w:pPr>
      <w:r>
        <w:rPr>
          <w:rFonts w:hint="eastAsia"/>
        </w:rPr>
        <w:t xml:space="preserve">Reports from clinical and therapist experiences, </w:t>
      </w:r>
      <w:r>
        <w:t>most</w:t>
      </w:r>
      <w:r>
        <w:rPr>
          <w:rFonts w:hint="eastAsia"/>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w:t>
      </w:r>
      <w:r>
        <w:rPr>
          <w:rFonts w:hint="eastAsia"/>
        </w:rPr>
        <w:lastRenderedPageBreak/>
        <w:t>stroke survivors, including better functional outcomes and restore the life quality before the stroke to the greatest extent. Hence, upper limb rehabilitation is considered a critical component of stroke rehabilitation, and it is often prioritized over other forms of rehabilitation.</w:t>
      </w:r>
    </w:p>
    <w:p w14:paraId="278AE4CF" w14:textId="77777777" w:rsidR="00D95790" w:rsidRDefault="00000000">
      <w:pPr>
        <w:ind w:firstLine="480"/>
      </w:pPr>
      <w:r>
        <w:rPr>
          <w:rFonts w:hint="eastAsia"/>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14:paraId="16789A04" w14:textId="77777777" w:rsidR="00D95790" w:rsidRDefault="00000000">
      <w:pPr>
        <w:ind w:firstLine="480"/>
      </w:pPr>
      <w:r>
        <w:rPr>
          <w:rFonts w:hint="eastAsia"/>
        </w:rPr>
        <w:t>In the r</w:t>
      </w:r>
      <w:r>
        <w:t>ecent</w:t>
      </w:r>
      <w:r>
        <w:rPr>
          <w:rFonts w:hint="eastAsia"/>
        </w:rPr>
        <w:t xml:space="preserve"> years</w:t>
      </w:r>
      <w:r>
        <w:t>, there has been growing interest in innovative rehabilitation methods that incorporate technology, such as virtual reality</w:t>
      </w:r>
      <w:r>
        <w:rPr>
          <w:rFonts w:hint="eastAsia"/>
        </w:rPr>
        <w:t xml:space="preserve"> and </w:t>
      </w:r>
      <w:r>
        <w:t>robotics</w:t>
      </w:r>
      <w:r>
        <w:rPr>
          <w:rFonts w:hint="eastAsia"/>
        </w:rPr>
        <w:t xml:space="preserve">, </w:t>
      </w:r>
      <w:r>
        <w:t>to enhance the effectiveness and efficiency of stroke rehabilitation. These methods offer potential advantages such as increased patient engagement, personalized feedback, and improved outcomes</w:t>
      </w:r>
      <w:r>
        <w:rPr>
          <w:rFonts w:hint="eastAsia"/>
        </w:rPr>
        <w:t>.</w:t>
      </w:r>
    </w:p>
    <w:p w14:paraId="2BB94380" w14:textId="028D582F" w:rsidR="00D95790" w:rsidRDefault="00000000">
      <w:pPr>
        <w:ind w:firstLine="480"/>
      </w:pPr>
      <w:r>
        <w:rPr>
          <w:rFonts w:hint="eastAsia"/>
        </w:rPr>
        <w:t xml:space="preserve">Canadian Stroke Best Practice Recommendations lists several rehabilitation methods that have a lot of evidence to support their effectiveness </w:t>
      </w:r>
      <w:r>
        <w:fldChar w:fldCharType="begin"/>
      </w:r>
      <w:r w:rsidR="004D22D3">
        <w:instrText xml:space="preserve"> ADDIN EN.CITE &lt;EndNote&gt;&lt;Cite&gt;&lt;Author&gt;Teasell&lt;/Author&gt;&lt;Year&gt;2020&lt;/Year&gt;&lt;RecNum&gt;1&lt;/RecNum&gt;&lt;DisplayText&gt;[2]&lt;/DisplayText&gt;&lt;record&gt;&lt;rec-number&gt;1&lt;/rec-number&gt;&lt;foreign-keys&gt;&lt;key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rsidR="004D22D3">
        <w:rPr>
          <w:noProof/>
        </w:rPr>
        <w:t>[2]</w:t>
      </w:r>
      <w:r>
        <w:fldChar w:fldCharType="end"/>
      </w:r>
      <w:r>
        <w:rPr>
          <w:rFonts w:hint="eastAsia"/>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14:paraId="7D5F5A3E" w14:textId="77777777" w:rsidR="00D95790" w:rsidRDefault="00000000">
      <w:pPr>
        <w:pStyle w:val="2"/>
      </w:pPr>
      <w:bookmarkStart w:id="27" w:name="_Toc139648173"/>
      <w:r>
        <w:rPr>
          <w:rFonts w:hint="eastAsia"/>
        </w:rPr>
        <w:t>1.</w:t>
      </w:r>
      <w:r>
        <w:t>1</w:t>
      </w:r>
      <w:r>
        <w:rPr>
          <w:rFonts w:hint="eastAsia"/>
        </w:rPr>
        <w:t>.</w:t>
      </w:r>
      <w:r>
        <w:t xml:space="preserve">2 </w:t>
      </w:r>
      <w:r>
        <w:rPr>
          <w:rFonts w:hint="eastAsia"/>
        </w:rPr>
        <w:t>Mirror Therapy (MT)</w:t>
      </w:r>
      <w:bookmarkEnd w:id="27"/>
    </w:p>
    <w:p w14:paraId="4E15E712" w14:textId="34B65BE4" w:rsidR="00D95790" w:rsidRDefault="00000000">
      <w:pPr>
        <w:ind w:firstLine="480"/>
      </w:pPr>
      <w:commentRangeStart w:id="28"/>
      <w:r w:rsidRPr="004238FC">
        <w:rPr>
          <w:rFonts w:hint="eastAsia"/>
        </w:rPr>
        <w:t>Mirror therapy is a type of therapy that is used to release phantom limb pain and improve motor function in stroke patients, especially suitable for stroke patients with hemiplegia</w:t>
      </w:r>
      <w:commentRangeEnd w:id="28"/>
      <w:r w:rsidR="00D111BF">
        <w:rPr>
          <w:rStyle w:val="a3"/>
        </w:rPr>
        <w:commentReference w:id="28"/>
      </w:r>
      <w:r w:rsidR="004238FC" w:rsidRPr="004238FC">
        <w:rPr>
          <w:rFonts w:hint="eastAsia"/>
        </w:rPr>
        <w:t xml:space="preserve"> </w:t>
      </w:r>
      <w:r w:rsidR="004238FC" w:rsidRPr="004238FC">
        <w:rPr>
          <w:rFonts w:eastAsia="新細明體"/>
        </w:rPr>
        <w:fldChar w:fldCharType="begin"/>
      </w:r>
      <w:r w:rsidR="004D22D3">
        <w:rPr>
          <w:rFonts w:eastAsia="新細明體"/>
        </w:rPr>
        <w:instrText xml:space="preserve"> ADDIN EN.CITE &lt;EndNote&gt;&lt;Cite&gt;&lt;Author&gt;Ramachandran&lt;/Author&gt;&lt;Year&gt;1995&lt;/Year&gt;&lt;RecNum&gt;66&lt;/RecNum&gt;&lt;DisplayText&gt;[3]&lt;/DisplayText&gt;&lt;record&gt;&lt;rec-number&gt;66&lt;/rec-number&gt;&lt;foreign-keys&gt;&lt;key app="EN" db-id="a9p9sd5zca0xate9207x0ttfrx9aepe9wafr" timestamp="1685971248"&gt;66&lt;/key&gt;&lt;/foreign-keys&gt;&lt;ref-type name="Journal Article"&gt;17&lt;/ref-type&gt;&lt;contributors&gt;&lt;authors&gt;&lt;author&gt;Ramachandran, Vilayanur S&lt;/author&gt;&lt;author&gt;Rogers-Ramachandran, Diane&lt;/author&gt;&lt;author&gt;Cobb, Steve&lt;/author&gt;&lt;/authors&gt;&lt;/contributors&gt;&lt;titles&gt;&lt;title&gt;Touching the phantom limb&lt;/title&gt;&lt;secondary-title&gt;Nature&lt;/secondary-title&gt;&lt;/titles&gt;&lt;periodical&gt;&lt;full-title&gt;Nature&lt;/full-title&gt;&lt;/periodical&gt;&lt;pages&gt;489-490&lt;/pages&gt;&lt;volume&gt;377&lt;/volume&gt;&lt;dates&gt;&lt;year&gt;1995&lt;/year&gt;&lt;/dates&gt;&lt;isbn&gt;0028-0836&lt;/isbn&gt;&lt;urls&gt;&lt;/urls&gt;&lt;/record&gt;&lt;/Cite&gt;&lt;/EndNote&gt;</w:instrText>
      </w:r>
      <w:r w:rsidR="004238FC" w:rsidRPr="004238FC">
        <w:rPr>
          <w:rFonts w:eastAsia="新細明體"/>
        </w:rPr>
        <w:fldChar w:fldCharType="separate"/>
      </w:r>
      <w:r w:rsidR="004D22D3">
        <w:rPr>
          <w:rFonts w:eastAsia="新細明體"/>
          <w:noProof/>
        </w:rPr>
        <w:t>[3]</w:t>
      </w:r>
      <w:r w:rsidR="004238FC" w:rsidRPr="004238FC">
        <w:rPr>
          <w:rFonts w:eastAsia="新細明體"/>
        </w:rPr>
        <w:fldChar w:fldCharType="end"/>
      </w:r>
      <w:r w:rsidRPr="004238FC">
        <w:rPr>
          <w:rFonts w:hint="eastAsia"/>
        </w:rPr>
        <w:t xml:space="preserve">. </w:t>
      </w:r>
      <w:r>
        <w:rPr>
          <w:rFonts w:hint="eastAsia"/>
        </w:rPr>
        <w:t>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14:paraId="394E82C5" w14:textId="77777777" w:rsidR="00D95790" w:rsidRDefault="00000000">
      <w:pPr>
        <w:ind w:firstLine="480"/>
      </w:pPr>
      <w:r>
        <w:rPr>
          <w:rFonts w:hint="eastAsia"/>
        </w:rPr>
        <w:lastRenderedPageBreak/>
        <w:t>After a stroke, patients may experience a phenomenon called learned non-use, where they avoid using their affected limb because it feels weak or unresponsive. This 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14:paraId="13FB8241" w14:textId="77777777" w:rsidR="00D95790" w:rsidRDefault="00000000">
      <w:pPr>
        <w:ind w:firstLine="480"/>
      </w:pPr>
      <w:r>
        <w:rPr>
          <w:rFonts w:hint="eastAsia"/>
        </w:rPr>
        <w:t xml:space="preserve">The basis of mirror therapy is based on the </w:t>
      </w:r>
      <w:r>
        <w:t>neuroplasticity</w:t>
      </w:r>
      <w:r>
        <w:rPr>
          <w:rFonts w:hint="eastAsia"/>
        </w:rPr>
        <w:t xml:space="preserve"> of the brain which can be repaired by itself. If the patient after the stroke </w:t>
      </w:r>
      <w:r>
        <w:t>keeps</w:t>
      </w:r>
      <w:r>
        <w:rPr>
          <w:rFonts w:hint="eastAsia"/>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t>hand and</w:t>
      </w:r>
      <w:r>
        <w:rPr>
          <w:rFonts w:hint="eastAsia"/>
        </w:rPr>
        <w:t xml:space="preserve"> establishes the visual illusion of the affected side in the brain.</w:t>
      </w:r>
    </w:p>
    <w:p w14:paraId="32C0C46A" w14:textId="77777777" w:rsidR="00D95790" w:rsidRDefault="00000000">
      <w:pPr>
        <w:pStyle w:val="2"/>
      </w:pPr>
      <w:bookmarkStart w:id="29" w:name="_Toc139648174"/>
      <w:r>
        <w:rPr>
          <w:rFonts w:hint="eastAsia"/>
        </w:rPr>
        <w:t>1.</w:t>
      </w:r>
      <w:r>
        <w:t>1.3</w:t>
      </w:r>
      <w:r>
        <w:rPr>
          <w:rFonts w:hint="eastAsia"/>
        </w:rPr>
        <w:t xml:space="preserve"> Virtual Reality Therapy</w:t>
      </w:r>
      <w:bookmarkEnd w:id="29"/>
    </w:p>
    <w:p w14:paraId="283BF751" w14:textId="4F62B346" w:rsidR="00D95790" w:rsidRDefault="00000000">
      <w:pPr>
        <w:ind w:firstLine="480"/>
      </w:pPr>
      <w:r>
        <w:t xml:space="preserve">Virtual reality (VR) therapy is a type of </w:t>
      </w:r>
      <w:r>
        <w:rPr>
          <w:rFonts w:hint="eastAsia"/>
        </w:rPr>
        <w:t xml:space="preserve">digital </w:t>
      </w:r>
      <w:r>
        <w:t>th</w:t>
      </w:r>
      <w:r>
        <w:rPr>
          <w:rFonts w:hint="eastAsia"/>
        </w:rPr>
        <w:t>erapeutic</w:t>
      </w:r>
      <w:r>
        <w:t xml:space="preserve"> that</w:t>
      </w:r>
      <w:r>
        <w:rPr>
          <w:rFonts w:hint="eastAsia"/>
        </w:rPr>
        <w:t xml:space="preserve"> will be interpreted in subsection </w:t>
      </w:r>
      <w:r>
        <w:rPr>
          <w:b/>
          <w:bCs/>
        </w:rPr>
        <w:fldChar w:fldCharType="begin"/>
      </w:r>
      <w:r>
        <w:rPr>
          <w:b/>
          <w:bCs/>
        </w:rPr>
        <w:instrText xml:space="preserve"> </w:instrText>
      </w:r>
      <w:r>
        <w:rPr>
          <w:rFonts w:hint="eastAsia"/>
          <w:b/>
          <w:bCs/>
        </w:rPr>
        <w:instrText>REF _Ref136961194 \h</w:instrText>
      </w:r>
      <w:r>
        <w:rPr>
          <w:b/>
          <w:bCs/>
        </w:rPr>
        <w:instrText xml:space="preserve">  \* MERGEFORMAT </w:instrText>
      </w:r>
      <w:r>
        <w:rPr>
          <w:b/>
          <w:bCs/>
        </w:rPr>
      </w:r>
      <w:r>
        <w:rPr>
          <w:b/>
          <w:bCs/>
        </w:rPr>
        <w:fldChar w:fldCharType="separate"/>
      </w:r>
      <w:r w:rsidR="00E47AAC" w:rsidRPr="00E47AAC">
        <w:rPr>
          <w:b/>
          <w:bCs/>
        </w:rPr>
        <w:t>1.2.</w:t>
      </w:r>
      <w:r w:rsidR="00E47AAC" w:rsidRPr="00E47AAC">
        <w:rPr>
          <w:rFonts w:hint="eastAsia"/>
          <w:b/>
          <w:bCs/>
        </w:rPr>
        <w:t>4</w:t>
      </w:r>
      <w:r w:rsidR="00E47AAC" w:rsidRPr="00E47AAC">
        <w:rPr>
          <w:b/>
          <w:bCs/>
        </w:rPr>
        <w:t xml:space="preserve"> </w:t>
      </w:r>
      <w:r w:rsidR="00E47AAC" w:rsidRPr="00E47AAC">
        <w:rPr>
          <w:rFonts w:hint="eastAsia"/>
          <w:b/>
          <w:bCs/>
        </w:rPr>
        <w:t xml:space="preserve">The </w:t>
      </w:r>
      <w:r w:rsidR="00E47AAC" w:rsidRPr="00E47AAC">
        <w:rPr>
          <w:b/>
          <w:bCs/>
        </w:rPr>
        <w:t>C</w:t>
      </w:r>
      <w:r w:rsidR="00E47AAC" w:rsidRPr="00E47AAC">
        <w:rPr>
          <w:rFonts w:hint="eastAsia"/>
          <w:b/>
          <w:bCs/>
        </w:rPr>
        <w:t xml:space="preserve">ombination of </w:t>
      </w:r>
      <w:r w:rsidR="00E47AAC" w:rsidRPr="00E47AAC">
        <w:rPr>
          <w:b/>
          <w:bCs/>
        </w:rPr>
        <w:t>Virtual</w:t>
      </w:r>
      <w:r w:rsidR="00E47AAC" w:rsidRPr="00E47AAC">
        <w:rPr>
          <w:rFonts w:hint="eastAsia"/>
          <w:b/>
          <w:bCs/>
        </w:rPr>
        <w:t>/</w:t>
      </w:r>
      <w:r w:rsidR="00E47AAC" w:rsidRPr="00E47AAC">
        <w:rPr>
          <w:b/>
          <w:bCs/>
        </w:rPr>
        <w:t>Augmented Reality</w:t>
      </w:r>
      <w:r>
        <w:rPr>
          <w:b/>
          <w:bCs/>
        </w:rPr>
        <w:fldChar w:fldCharType="end"/>
      </w:r>
      <w:r>
        <w:rPr>
          <w:rFonts w:hint="eastAsia"/>
        </w:rPr>
        <w:t>. The therapy</w:t>
      </w:r>
      <w:r>
        <w:t xml:space="preserve"> uses virtual reality technology to simulate </w:t>
      </w:r>
      <w:r>
        <w:rPr>
          <w:rFonts w:hint="eastAsia"/>
        </w:rPr>
        <w:t>real world-like</w:t>
      </w:r>
      <w:r>
        <w:t xml:space="preserve"> environments to help </w:t>
      </w:r>
      <w:r>
        <w:rPr>
          <w:rFonts w:hint="eastAsia"/>
        </w:rPr>
        <w:t xml:space="preserve">patients </w:t>
      </w:r>
      <w:r>
        <w:t>overcome a variety of physical, emotional, or psychological challenges. VR therapy can be used in a range of settings, including occupational therapy, physical therapy, and mental health therapy.</w:t>
      </w:r>
      <w:r>
        <w:rPr>
          <w:rFonts w:hint="eastAsia"/>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14:paraId="1F8BABFB" w14:textId="399086A9" w:rsidR="00D95790" w:rsidRDefault="00000000">
      <w:pPr>
        <w:ind w:firstLine="480"/>
      </w:pPr>
      <w:r>
        <w:rPr>
          <w:rFonts w:hint="eastAsia"/>
        </w:rPr>
        <w:t>By i</w:t>
      </w:r>
      <w:r>
        <w:t>nteract</w:t>
      </w:r>
      <w:r>
        <w:rPr>
          <w:rFonts w:hint="eastAsia"/>
        </w:rPr>
        <w:t>ing</w:t>
      </w:r>
      <w:r>
        <w:t xml:space="preserve"> with this virtual environment in a variety of ways, </w:t>
      </w:r>
      <w:r>
        <w:rPr>
          <w:rFonts w:hint="eastAsia"/>
        </w:rPr>
        <w:t xml:space="preserve">and </w:t>
      </w:r>
      <w:r>
        <w:t xml:space="preserve">using hand-held controllers or other devices, the VR experience can be </w:t>
      </w:r>
      <w:r>
        <w:rPr>
          <w:rFonts w:hint="eastAsia"/>
        </w:rPr>
        <w:t>adjusted</w:t>
      </w:r>
      <w:r>
        <w:t xml:space="preserve"> to meet the specific needs and goals of the individual, and the therapist can guide and monitor the therapy session in real-time</w:t>
      </w:r>
      <w:r>
        <w:rPr>
          <w:rFonts w:hint="eastAsia"/>
        </w:rPr>
        <w:t xml:space="preserve">. Most of the VR training course can be designed and </w:t>
      </w:r>
      <w:r>
        <w:rPr>
          <w:rFonts w:hint="eastAsia"/>
        </w:rPr>
        <w:lastRenderedPageBreak/>
        <w:t>developed by software engineers, and can be adjust according to different needs, and different users</w:t>
      </w:r>
      <w:commentRangeStart w:id="30"/>
      <w:ins w:id="31" w:author="黃柏瑜" w:date="2023-07-17T14:16:00Z">
        <w:r w:rsidR="00A15968">
          <w:t xml:space="preserve"> </w:t>
        </w:r>
      </w:ins>
      <w:r w:rsidR="00A15968">
        <w:fldChar w:fldCharType="begin"/>
      </w:r>
      <w:r w:rsidR="00A15968">
        <w:instrText xml:space="preserve"> ADDIN EN.CITE &lt;EndNote&gt;&lt;Cite&gt;&lt;Author&gt;Lin&lt;/Author&gt;&lt;Year&gt;2021&lt;/Year&gt;&lt;RecNum&gt;46&lt;/RecNum&gt;&lt;DisplayText&gt;[4, 5]&lt;/DisplayText&gt;&lt;record&gt;&lt;rec-number&gt;46&lt;/rec-number&gt;&lt;foreign-keys&gt;&lt;key app="EN" db-id="a9p9sd5zca0xate9207x0ttfrx9aepe9wafr" timestamp="1685971208"&gt;46&lt;/key&gt;&lt;/foreign-keys&gt;&lt;ref-type name="Journal Article"&gt;17&lt;/ref-type&gt;&lt;contributors&gt;&lt;authors&gt;&lt;author&gt;Lin, Che-Wei&lt;/author&gt;&lt;author&gt;Kuo, Li-Chieh&lt;/author&gt;&lt;author&gt;Lin, Yu-Ching&lt;/author&gt;&lt;author&gt;Su, Fong-Chin&lt;/author&gt;&lt;author&gt;Lin, Yu-An&lt;/author&gt;&lt;author&gt;Hsu, Hsiu-Yun&lt;/author&gt;&lt;/authors&gt;&lt;/contributors&gt;&lt;titles&gt;&lt;title&gt;Development and testing of a virtual reality mirror therapy system for the sensorimotor performance of upper extremity: A pilot randomized controlled trial&lt;/title&gt;&lt;secondary-title&gt;IEEE Access&lt;/secondary-title&gt;&lt;/titles&gt;&lt;periodical&gt;&lt;full-title&gt;IEEE Access&lt;/full-title&gt;&lt;/periodical&gt;&lt;pages&gt;14725-14734&lt;/pages&gt;&lt;volume&gt;9&lt;/volume&gt;&lt;dates&gt;&lt;year&gt;2021&lt;/year&gt;&lt;/dates&gt;&lt;isbn&gt;2169-3536&lt;/isbn&gt;&lt;urls&gt;&lt;/urls&gt;&lt;/record&gt;&lt;/Cite&gt;&lt;Cite&gt;&lt;Author&gt;Lin&lt;/Author&gt;&lt;Year&gt;2022&lt;/Year&gt;&lt;RecNum&gt;45&lt;/RecNum&gt;&lt;record&gt;&lt;rec-number&gt;45&lt;/rec-number&gt;&lt;foreign-keys&gt;&lt;key app="EN" db-id="a9p9sd5zca0xate9207x0ttfrx9aepe9wafr" timestamp="1685971206"&gt;45&lt;/key&gt;&lt;/foreign-keys&gt;&lt;ref-type name="Journal Article"&gt;17&lt;/ref-type&gt;&lt;contributors&gt;&lt;authors&gt;&lt;author&gt;Lin, Che-Wei&lt;/author&gt;&lt;author&gt;Kuo, Li-Chieh&lt;/author&gt;&lt;author&gt;Lin, Yu-Ching&lt;/author&gt;&lt;author&gt;Su, Fong-Chin&lt;/author&gt;&lt;author&gt;Yang, Tai-Hua&lt;/author&gt;&lt;author&gt;Hsu, Hsiu-Yun&lt;/author&gt;&lt;/authors&gt;&lt;/contributors&gt;&lt;titles&gt;&lt;title&gt;Effects of a virtual reality–based mirror therapy program on improving sensorimotor function of hands in chronic stroke patients: a randomized controlled trial&lt;/title&gt;&lt;secondary-title&gt;Neurorehabilitation and Neural Repair&lt;/secondary-title&gt;&lt;/titles&gt;&lt;periodical&gt;&lt;full-title&gt;Neurorehabilitation and Neural Repair&lt;/full-title&gt;&lt;/periodical&gt;&lt;pages&gt;335-345&lt;/pages&gt;&lt;volume&gt;36&lt;/volume&gt;&lt;number&gt;6&lt;/number&gt;&lt;dates&gt;&lt;year&gt;2022&lt;/year&gt;&lt;/dates&gt;&lt;isbn&gt;1545-9683&lt;/isbn&gt;&lt;urls&gt;&lt;/urls&gt;&lt;/record&gt;&lt;/Cite&gt;&lt;/EndNote&gt;</w:instrText>
      </w:r>
      <w:r w:rsidR="00A15968">
        <w:fldChar w:fldCharType="separate"/>
      </w:r>
      <w:r w:rsidR="00A15968">
        <w:rPr>
          <w:noProof/>
        </w:rPr>
        <w:t>[4, 5]</w:t>
      </w:r>
      <w:r w:rsidR="00A15968">
        <w:fldChar w:fldCharType="end"/>
      </w:r>
      <w:r>
        <w:rPr>
          <w:rFonts w:hint="eastAsia"/>
        </w:rPr>
        <w:t xml:space="preserve">. A </w:t>
      </w:r>
      <w:r>
        <w:t>well-designed</w:t>
      </w:r>
      <w:r>
        <w:rPr>
          <w:rFonts w:hint="eastAsia"/>
        </w:rPr>
        <w:t xml:space="preserve"> immersive VR therapy system can combine with another therapy practice, but more entertaining and fulfilling, which is an advantage for stroke patients who need to undergo rehabilitation for a long period.</w:t>
      </w:r>
    </w:p>
    <w:p w14:paraId="4C516F95" w14:textId="301D4906" w:rsidR="00D95790" w:rsidDel="004D22D3" w:rsidRDefault="00000000">
      <w:pPr>
        <w:pStyle w:val="2"/>
        <w:rPr>
          <w:del w:id="32" w:author="黃柏瑜" w:date="2023-07-17T14:15:00Z"/>
        </w:rPr>
      </w:pPr>
      <w:bookmarkStart w:id="33" w:name="_Toc139648175"/>
      <w:del w:id="34" w:author="黃柏瑜" w:date="2023-07-17T14:15:00Z">
        <w:r w:rsidDel="004D22D3">
          <w:rPr>
            <w:rFonts w:hint="eastAsia"/>
          </w:rPr>
          <w:delText>1.</w:delText>
        </w:r>
        <w:r w:rsidDel="004D22D3">
          <w:delText>1</w:delText>
        </w:r>
        <w:r w:rsidDel="004D22D3">
          <w:rPr>
            <w:rFonts w:hint="eastAsia"/>
          </w:rPr>
          <w:delText>.</w:delText>
        </w:r>
        <w:r w:rsidDel="004D22D3">
          <w:delText>4</w:delText>
        </w:r>
        <w:r w:rsidDel="004D22D3">
          <w:rPr>
            <w:rFonts w:hint="eastAsia"/>
          </w:rPr>
          <w:delText xml:space="preserve"> Functional electrical stimulation (FES)</w:delText>
        </w:r>
        <w:bookmarkEnd w:id="33"/>
      </w:del>
    </w:p>
    <w:p w14:paraId="6B329832" w14:textId="41B858DF" w:rsidR="00D95790" w:rsidDel="004D22D3" w:rsidRDefault="00000000">
      <w:pPr>
        <w:ind w:firstLine="480"/>
        <w:rPr>
          <w:del w:id="35" w:author="黃柏瑜" w:date="2023-07-17T14:15:00Z"/>
          <w:rFonts w:eastAsia="新細明體"/>
        </w:rPr>
      </w:pPr>
      <w:del w:id="36" w:author="黃柏瑜" w:date="2023-07-17T14:15:00Z">
        <w:r w:rsidDel="004D22D3">
          <w:delTex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delText>
        </w:r>
        <w:r w:rsidDel="004D22D3">
          <w:rPr>
            <w:rFonts w:eastAsia="新細明體" w:hint="eastAsia"/>
          </w:rPr>
          <w:delText>.</w:delText>
        </w:r>
      </w:del>
      <w:commentRangeEnd w:id="30"/>
      <w:r w:rsidR="00A15968">
        <w:rPr>
          <w:rStyle w:val="a3"/>
        </w:rPr>
        <w:commentReference w:id="30"/>
      </w:r>
    </w:p>
    <w:p w14:paraId="0F0593AE" w14:textId="77777777" w:rsidR="00D95790" w:rsidRDefault="00000000">
      <w:pPr>
        <w:pStyle w:val="2"/>
      </w:pPr>
      <w:bookmarkStart w:id="37" w:name="_Toc139648176"/>
      <w:r>
        <w:rPr>
          <w:rFonts w:hint="eastAsia"/>
        </w:rPr>
        <w:t>1.</w:t>
      </w:r>
      <w:r>
        <w:t>1.5</w:t>
      </w:r>
      <w:r>
        <w:rPr>
          <w:rFonts w:hint="eastAsia"/>
        </w:rPr>
        <w:t xml:space="preserve"> </w:t>
      </w:r>
      <w:r>
        <w:t xml:space="preserve">Trend of Digital </w:t>
      </w:r>
      <w:r>
        <w:rPr>
          <w:rFonts w:eastAsia="新細明體" w:hint="eastAsia"/>
        </w:rPr>
        <w:t>H</w:t>
      </w:r>
      <w:r>
        <w:rPr>
          <w:rFonts w:eastAsia="新細明體"/>
        </w:rPr>
        <w:t>ealth</w:t>
      </w:r>
      <w:bookmarkEnd w:id="37"/>
    </w:p>
    <w:p w14:paraId="63FF21B2" w14:textId="7474E3F6" w:rsidR="00D95790" w:rsidRDefault="00000000">
      <w:pPr>
        <w:ind w:firstLine="480"/>
        <w:rPr>
          <w:rFonts w:eastAsia="新細明體"/>
        </w:rPr>
      </w:pPr>
      <w:r>
        <w:rPr>
          <w:rFonts w:eastAsia="新細明體" w:hint="eastAsia"/>
        </w:rPr>
        <w:t>According to the World Health Organization</w:t>
      </w:r>
      <w:r>
        <w:rPr>
          <w:rFonts w:eastAsia="新細明體"/>
        </w:rPr>
        <w:t>’</w:t>
      </w:r>
      <w:r>
        <w:rPr>
          <w:rFonts w:eastAsia="新細明體" w:hint="eastAsia"/>
        </w:rPr>
        <w:t>s (WHO) definition in Global Strategy on Digital Health 2020-2025, d</w:t>
      </w:r>
      <w:r>
        <w:rPr>
          <w:rFonts w:eastAsia="新細明體"/>
        </w:rPr>
        <w:t>igital health expands the concept of eHealth to include digital consumers, with a wider range of smart and connected devices. It also encompasses other uses of digital</w:t>
      </w:r>
      <w:r>
        <w:rPr>
          <w:rFonts w:eastAsia="新細明體" w:hint="eastAsia"/>
        </w:rPr>
        <w:t xml:space="preserve"> </w:t>
      </w:r>
      <w:r>
        <w:rPr>
          <w:rFonts w:eastAsia="新細明體"/>
        </w:rPr>
        <w:t>technologies for health such as the Internet of Things</w:t>
      </w:r>
      <w:r>
        <w:rPr>
          <w:rFonts w:eastAsia="新細明體" w:hint="eastAsia"/>
        </w:rPr>
        <w:t xml:space="preserve"> (IOT)</w:t>
      </w:r>
      <w:r>
        <w:rPr>
          <w:rFonts w:eastAsia="新細明體"/>
        </w:rPr>
        <w:t>, advanced</w:t>
      </w:r>
      <w:r>
        <w:rPr>
          <w:rFonts w:eastAsia="新細明體" w:hint="eastAsia"/>
        </w:rPr>
        <w:t xml:space="preserve"> </w:t>
      </w:r>
      <w:r>
        <w:rPr>
          <w:rFonts w:eastAsia="新細明體"/>
        </w:rPr>
        <w:t>computing, big data analytics, artificial intelligence including machine learning, and robotics</w:t>
      </w:r>
      <w:r>
        <w:rPr>
          <w:rFonts w:eastAsia="新細明體" w:hint="eastAsia"/>
        </w:rPr>
        <w:t xml:space="preserve"> </w:t>
      </w:r>
      <w:r>
        <w:rPr>
          <w:rFonts w:eastAsia="新細明體"/>
        </w:rPr>
        <w:fldChar w:fldCharType="begin"/>
      </w:r>
      <w:r w:rsidR="00A15968">
        <w:rPr>
          <w:rFonts w:eastAsia="新細明體"/>
        </w:rPr>
        <w:instrText xml:space="preserve"> ADDIN EN.CITE &lt;EndNote&gt;&lt;Cite&gt;&lt;Year&gt;2021&lt;/Year&gt;&lt;RecNum&gt;6&lt;/RecNum&gt;&lt;DisplayText&gt;[6]&lt;/DisplayText&gt;&lt;record&gt;&lt;rec-number&gt;6&lt;/rec-number&gt;&lt;foreign-keys&gt;&lt;key app="EN" db-id="a9p9sd5zca0xate9207x0ttfrx9aepe9wafr" timestamp="1685963911"&gt;6&lt;/key&gt;&lt;/foreign-keys&gt;&lt;ref-type name="Government Document"&gt;46&lt;/ref-type&gt;&lt;contributors&gt;&lt;/contributors&gt;&lt;titles&gt;&lt;title&gt;Global strategy on digital health 2020-2025&lt;/title&gt;&lt;/titles&gt;&lt;dates&gt;&lt;year&gt;2021&lt;/year&gt;&lt;/dates&gt;&lt;pub-location&gt; Geneva&lt;/pub-location&gt;&lt;publisher&gt;World Health Organization&lt;/publisher&gt;&lt;urls&gt;&lt;/urls&gt;&lt;/record&gt;&lt;/Cite&gt;&lt;/EndNote&gt;</w:instrText>
      </w:r>
      <w:r>
        <w:rPr>
          <w:rFonts w:eastAsia="新細明體"/>
        </w:rPr>
        <w:fldChar w:fldCharType="separate"/>
      </w:r>
      <w:r w:rsidR="00A15968">
        <w:rPr>
          <w:rFonts w:eastAsia="新細明體"/>
          <w:noProof/>
        </w:rPr>
        <w:t>[6]</w:t>
      </w:r>
      <w:r>
        <w:rPr>
          <w:rFonts w:eastAsia="新細明體"/>
        </w:rPr>
        <w:fldChar w:fldCharType="end"/>
      </w:r>
      <w:r>
        <w:rPr>
          <w:rFonts w:eastAsia="新細明體" w:hint="eastAsia"/>
        </w:rPr>
        <w:t xml:space="preserve">. </w:t>
      </w:r>
      <w:r>
        <w:t>Contrast to adopting healthcare workers, digital health refers to the use of technology to support and enhance healthcare services, including the delivery of therapy, evaluate, and scheduler systems. Digital health can help to reduce healthcare costs by streamlining administrative tasks, improving efficiency, and reducing the need for in-person visits. This can lead to cost savings for both healthcare providers and patients.</w:t>
      </w:r>
    </w:p>
    <w:p w14:paraId="4DBC9F4D" w14:textId="77777777" w:rsidR="00D95790" w:rsidRDefault="00000000">
      <w:pPr>
        <w:ind w:firstLine="480"/>
      </w:pPr>
      <w:r>
        <w:t xml:space="preserve">Digital therapeutics have made surprising progress since the evolution of the edge device cause in most of the cases. One example of the application is real time </w:t>
      </w:r>
      <w:r>
        <w:lastRenderedPageBreak/>
        <w:t>physiological signal monitor, the therapy of chronic disease patients has a high dependency with their lifestyle and behavior changes, by utilizing low-cost devices nearby, physiological signals in time can be detected, collected, and evaluated by patients and the medical assistants.</w:t>
      </w:r>
    </w:p>
    <w:p w14:paraId="58382D8E" w14:textId="77777777" w:rsidR="00D95790" w:rsidRDefault="00000000">
      <w:pPr>
        <w:ind w:firstLine="480"/>
      </w:pPr>
      <w:r>
        <w:t>On the other hand, telemedicine is a form of healthcare that allows healthcare providers to communicate with their patients remotely by using several communication technologies. Post pandemic era has revealed the potential for telemedicine to improve access to healthcare for patients in remote or underserved areas, or for those who have difficulty accessing traditional healthcare services for various reasons.</w:t>
      </w:r>
    </w:p>
    <w:p w14:paraId="7E387F97" w14:textId="77777777" w:rsidR="00D95790" w:rsidRDefault="00000000">
      <w:pPr>
        <w:pStyle w:val="2"/>
      </w:pPr>
      <w:bookmarkStart w:id="38" w:name="_Toc139648177"/>
      <w:r>
        <w:t>1.2 LITERATURE REVIEW</w:t>
      </w:r>
      <w:bookmarkEnd w:id="38"/>
    </w:p>
    <w:p w14:paraId="5883D058" w14:textId="77777777" w:rsidR="00D95790" w:rsidRDefault="00000000">
      <w:pPr>
        <w:pStyle w:val="af8"/>
        <w:ind w:leftChars="0" w:left="0" w:firstLine="480"/>
      </w:pPr>
      <w:r>
        <w:t>To</w:t>
      </w:r>
      <w:r>
        <w:rPr>
          <w:rFonts w:hint="eastAsia"/>
        </w:rPr>
        <w:t xml:space="preserve"> confirm the principles of the existing rehabilitation methods, in the literature research, this study focuses on</w:t>
      </w:r>
      <w:r>
        <w:t xml:space="preserve"> </w:t>
      </w:r>
      <w:r>
        <w:rPr>
          <w:rFonts w:hint="eastAsia"/>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14:paraId="53DCAFFC" w14:textId="77777777" w:rsidR="00D95790" w:rsidRDefault="00000000">
      <w:pPr>
        <w:pStyle w:val="2"/>
      </w:pPr>
      <w:bookmarkStart w:id="39" w:name="_Toc139648178"/>
      <w:r>
        <w:rPr>
          <w:rFonts w:hint="eastAsia"/>
        </w:rPr>
        <w:t>1.2</w:t>
      </w:r>
      <w:r>
        <w:t>.1</w:t>
      </w:r>
      <w:r>
        <w:rPr>
          <w:rFonts w:hint="eastAsia"/>
        </w:rPr>
        <w:t xml:space="preserve"> </w:t>
      </w:r>
      <w:r>
        <w:t>Rehabilitation on Stroke Patient</w:t>
      </w:r>
      <w:bookmarkEnd w:id="39"/>
    </w:p>
    <w:p w14:paraId="54584597" w14:textId="2D1A0359" w:rsidR="00D95790" w:rsidRDefault="00000000">
      <w:pPr>
        <w:ind w:firstLine="480"/>
      </w:pPr>
      <w:r>
        <w:rPr>
          <w:rFonts w:hint="eastAsia"/>
        </w:rPr>
        <w:t xml:space="preserve">Many current rehabilitation treatments for hemiplegic stroke patients are grounded in the theory of neuroplasticity, which refers to the brain's ability to reorganize and grow by altering its neural connections over time </w:t>
      </w:r>
      <w:r>
        <w:fldChar w:fldCharType="begin"/>
      </w:r>
      <w:r w:rsidR="00A15968">
        <w:instrText xml:space="preserve"> ADDIN EN.CITE &lt;EndNote&gt;&lt;Cite&gt;&lt;Author&gt;Costandi&lt;/Author&gt;&lt;Year&gt;2016&lt;/Year&gt;&lt;RecNum&gt;76&lt;/RecNum&gt;&lt;DisplayText&gt;[7]&lt;/DisplayText&gt;&lt;record&gt;&lt;rec-number&gt;76&lt;/rec-number&gt;&lt;foreign-keys&gt;&lt;key app="EN" db-id="a9p9sd5zca0xate9207x0ttfrx9aepe9wafr" timestamp="1685971268"&gt;76&lt;/key&gt;&lt;/foreign-keys&gt;&lt;ref-type name="Book"&gt;6&lt;/ref-type&gt;&lt;contributors&gt;&lt;authors&gt;&lt;author&gt;Costandi, Moheb&lt;/author&gt;&lt;/authors&gt;&lt;/contributors&gt;&lt;titles&gt;&lt;title&gt;Neuroplasticity&lt;/title&gt;&lt;/titles&gt;&lt;dates&gt;&lt;year&gt;2016&lt;/year&gt;&lt;/dates&gt;&lt;publisher&gt;MIt Press&lt;/publisher&gt;&lt;isbn&gt;026233707X&lt;/isbn&gt;&lt;urls&gt;&lt;/urls&gt;&lt;/record&gt;&lt;/Cite&gt;&lt;/EndNote&gt;</w:instrText>
      </w:r>
      <w:r>
        <w:fldChar w:fldCharType="separate"/>
      </w:r>
      <w:r w:rsidR="00A15968">
        <w:rPr>
          <w:noProof/>
        </w:rPr>
        <w:t>[7]</w:t>
      </w:r>
      <w:r>
        <w:fldChar w:fldCharType="end"/>
      </w:r>
      <w:r>
        <w:rPr>
          <w:rFonts w:hint="eastAsia"/>
        </w:rPr>
        <w:t xml:space="preserve">. This phenomenon involves rewiring the brain to function differently from its previous state. </w:t>
      </w:r>
    </w:p>
    <w:p w14:paraId="59729309" w14:textId="50A17448" w:rsidR="00D95790" w:rsidRDefault="00000000">
      <w:pPr>
        <w:ind w:firstLine="480"/>
        <w:rPr>
          <w:rStyle w:val="af5"/>
        </w:rPr>
      </w:pPr>
      <w:r>
        <w:rPr>
          <w:rFonts w:hint="eastAsia"/>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r>
        <w:fldChar w:fldCharType="begin"/>
      </w:r>
      <w:r w:rsidR="00A15968">
        <w:instrText xml:space="preserve"> ADDIN EN.CITE &lt;EndNote&gt;&lt;Cite&gt;&lt;Author&gt;Maier&lt;/Author&gt;&lt;Year&gt;2019&lt;/Year&gt;&lt;RecNum&gt;75&lt;/RecNum&gt;&lt;DisplayText&gt;[8]&lt;/DisplayText&gt;&lt;record&gt;&lt;rec-number&gt;75&lt;/rec-number&gt;&lt;foreign-keys&gt;&lt;key app="EN" db-id="a9p9sd5zca0xate9207x0ttfrx9aepe9wafr" timestamp="1685971266"&gt;75&lt;/key&gt;&lt;/foreign-keys&gt;&lt;ref-type name="Journal Article"&gt;17&lt;/ref-type&gt;&lt;contributors&gt;&lt;authors&gt;&lt;author&gt;Maier, Martina&lt;/author&gt;&lt;author&gt;Ballester, Belén Rubio&lt;/author&gt;&lt;author&gt;Verschure, Paul FMJ&lt;/author&gt;&lt;/authors&gt;&lt;/contributors&gt;&lt;titles&gt;&lt;title&gt;Principles of neurorehabilitation after stroke based on motor learning and brain plasticity mechanisms&lt;/title&gt;&lt;secondary-title&gt;Frontiers in systems neuroscience&lt;/secondary-title&gt;&lt;/titles&gt;&lt;periodical&gt;&lt;full-title&gt;Frontiers in systems neuroscience&lt;/full-title&gt;&lt;/periodical&gt;&lt;pages&gt;74&lt;/pages&gt;&lt;volume&gt;13&lt;/volume&gt;&lt;dates&gt;&lt;year&gt;2019&lt;/year&gt;&lt;/dates&gt;&lt;isbn&gt;1662-5137&lt;/isbn&gt;&lt;urls&gt;&lt;/urls&gt;&lt;/record&gt;&lt;/Cite&gt;&lt;/EndNote&gt;</w:instrText>
      </w:r>
      <w:r>
        <w:fldChar w:fldCharType="separate"/>
      </w:r>
      <w:r w:rsidR="00A15968">
        <w:rPr>
          <w:noProof/>
        </w:rPr>
        <w:t>[8]</w:t>
      </w:r>
      <w:r>
        <w:fldChar w:fldCharType="end"/>
      </w:r>
      <w:r>
        <w:rPr>
          <w:rFonts w:hint="eastAsia"/>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t xml:space="preserve"> </w:t>
      </w:r>
      <w:r>
        <w:fldChar w:fldCharType="begin"/>
      </w:r>
      <w:r w:rsidR="004D22D3">
        <w:instrText xml:space="preserve"> ADDIN EN.CITE &lt;EndNote&gt;&lt;Cite&gt;&lt;Author&gt;Teasell&lt;/Author&gt;&lt;Year&gt;2020&lt;/Year&gt;&lt;RecNum&gt;1&lt;/RecNum&gt;&lt;DisplayText&gt;[2]&lt;/DisplayText&gt;&lt;record&gt;&lt;rec-number&gt;1&lt;/rec-number&gt;&lt;foreign-keys&gt;&lt;key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rsidR="004D22D3">
        <w:rPr>
          <w:noProof/>
        </w:rPr>
        <w:t>[2]</w:t>
      </w:r>
      <w:r>
        <w:fldChar w:fldCharType="end"/>
      </w:r>
      <w:r>
        <w:rPr>
          <w:rStyle w:val="af5"/>
          <w:u w:val="none"/>
        </w:rPr>
        <w:t>.</w:t>
      </w:r>
    </w:p>
    <w:p w14:paraId="2BCA0749" w14:textId="45C47AC3" w:rsidR="00BA3490" w:rsidRDefault="00000000" w:rsidP="00BA3490">
      <w:pPr>
        <w:ind w:firstLine="480"/>
        <w:rPr>
          <w:rFonts w:eastAsia="新細明體"/>
        </w:rPr>
      </w:pPr>
      <w:r>
        <w:rPr>
          <w:rFonts w:eastAsia="新細明體"/>
        </w:rPr>
        <w:lastRenderedPageBreak/>
        <w:t xml:space="preserve">Neuroplasticity is not a rare mechanism to human brain </w:t>
      </w:r>
      <w:r>
        <w:rPr>
          <w:rFonts w:eastAsia="新細明體"/>
        </w:rPr>
        <w:fldChar w:fldCharType="begin"/>
      </w:r>
      <w:r w:rsidR="00A15968">
        <w:rPr>
          <w:rFonts w:eastAsia="新細明體"/>
        </w:rPr>
        <w:instrText xml:space="preserve"> ADDIN EN.CITE &lt;EndNote&gt;&lt;Cite&gt;&lt;Author&gt;Fuchs&lt;/Author&gt;&lt;Year&gt;2014&lt;/Year&gt;&lt;RecNum&gt;73&lt;/RecNum&gt;&lt;DisplayText&gt;[9, 10]&lt;/DisplayText&gt;&lt;record&gt;&lt;rec-number&gt;73&lt;/rec-number&gt;&lt;foreign-keys&gt;&lt;key app="EN" db-id="a9p9sd5zca0xate9207x0ttfrx9aepe9wafr" timestamp="1685971262"&gt;73&lt;/key&gt;&lt;/foreign-keys&gt;&lt;ref-type name="Journal Article"&gt;17&lt;/ref-type&gt;&lt;contributors&gt;&lt;authors&gt;&lt;author&gt;Fuchs, Eberhard&lt;/author&gt;&lt;author&gt;Flügge, Gabriele&lt;/author&gt;&lt;/authors&gt;&lt;/contributors&gt;&lt;titles&gt;&lt;title&gt;Adult neuroplasticity: more than 40 years of research&lt;/title&gt;&lt;secondary-title&gt;Neural plasticity&lt;/secondary-title&gt;&lt;/titles&gt;&lt;periodical&gt;&lt;full-title&gt;Neural plasticity&lt;/full-title&gt;&lt;/periodical&gt;&lt;volume&gt;2014&lt;/volume&gt;&lt;dates&gt;&lt;year&gt;2014&lt;/year&gt;&lt;/dates&gt;&lt;isbn&gt;2090-5904&lt;/isbn&gt;&lt;urls&gt;&lt;/urls&gt;&lt;/record&gt;&lt;/Cite&gt;&lt;Cite&gt;&lt;Author&gt;Shaffner&lt;/Author&gt;&lt;Year&gt;2016&lt;/Year&gt;&lt;RecNum&gt;72&lt;/RecNum&gt;&lt;record&gt;&lt;rec-number&gt;72&lt;/rec-number&gt;&lt;foreign-keys&gt;&lt;key app="EN" db-id="a9p9sd5zca0xate9207x0ttfrx9aepe9wafr" timestamp="1685971260"&gt;72&lt;/key&gt;&lt;/foreign-keys&gt;&lt;ref-type name="Generic"&gt;13&lt;/ref-type&gt;&lt;contributors&gt;&lt;authors&gt;&lt;author&gt;Shaffner, J&lt;/author&gt;&lt;/authors&gt;&lt;/contributors&gt;&lt;titles&gt;&lt;title&gt;Neuroplasticity and clinical practice: building brain power for health. Front Psychol. 2016; 7: 1118&lt;/title&gt;&lt;/titles&gt;&lt;dates&gt;&lt;year&gt;2016&lt;/year&gt;&lt;/dates&gt;&lt;urls&gt;&lt;/urls&gt;&lt;/record&gt;&lt;/Cite&gt;&lt;/EndNote&gt;</w:instrText>
      </w:r>
      <w:r>
        <w:rPr>
          <w:rFonts w:eastAsia="新細明體"/>
        </w:rPr>
        <w:fldChar w:fldCharType="separate"/>
      </w:r>
      <w:r w:rsidR="00A15968">
        <w:rPr>
          <w:rFonts w:eastAsia="新細明體"/>
          <w:noProof/>
        </w:rPr>
        <w:t>[9, 10]</w:t>
      </w:r>
      <w:r>
        <w:rPr>
          <w:rFonts w:eastAsia="新細明體"/>
        </w:rPr>
        <w:fldChar w:fldCharType="end"/>
      </w:r>
      <w:r>
        <w:rPr>
          <w:rFonts w:eastAsia="新細明體" w:hint="eastAsia"/>
        </w:rPr>
        <w:t xml:space="preserve">. </w:t>
      </w:r>
      <w:r>
        <w:rPr>
          <w:rFonts w:eastAsia="新細明體"/>
        </w:rPr>
        <w:t xml:space="preserve">To keep adapting different conditions, our brain is always changing. For the post-stroke patients, the 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r>
        <w:rPr>
          <w:rFonts w:eastAsia="新細明體"/>
        </w:rPr>
        <w:fldChar w:fldCharType="begin"/>
      </w:r>
      <w:r w:rsidR="00A15968">
        <w:rPr>
          <w:rFonts w:eastAsia="新細明體"/>
        </w:rPr>
        <w:instrText xml:space="preserve"> ADDIN EN.CITE &lt;EndNote&gt;&lt;Cite&gt;&lt;Author&gt;Hallett&lt;/Author&gt;&lt;Year&gt;2005&lt;/Year&gt;&lt;RecNum&gt;71&lt;/RecNum&gt;&lt;DisplayText&gt;[11]&lt;/DisplayText&gt;&lt;record&gt;&lt;rec-number&gt;71&lt;/rec-number&gt;&lt;foreign-keys&gt;&lt;key app="EN" db-id="a9p9sd5zca0xate9207x0ttfrx9aepe9wafr" timestamp="1685971258"&gt;71&lt;/key&gt;&lt;/foreign-keys&gt;&lt;ref-type name="Journal Article"&gt;17&lt;/ref-type&gt;&lt;contributors&gt;&lt;authors&gt;&lt;author&gt;Hallett, Mark&lt;/author&gt;&lt;/authors&gt;&lt;/contributors&gt;&lt;titles&gt;&lt;title&gt;Neuroplasticity and rehabilitation&lt;/title&gt;&lt;secondary-title&gt;Journal of Rehabilitation Research and Development&lt;/secondary-title&gt;&lt;/titles&gt;&lt;periodical&gt;&lt;full-title&gt;Journal of Rehabilitation Research and Development&lt;/full-title&gt;&lt;/periodical&gt;&lt;pages&gt;R17&lt;/pages&gt;&lt;volume&gt;42&lt;/volume&gt;&lt;number&gt;4&lt;/number&gt;&lt;dates&gt;&lt;year&gt;2005&lt;/year&gt;&lt;/dates&gt;&lt;isbn&gt;0748-7711&lt;/isbn&gt;&lt;urls&gt;&lt;/urls&gt;&lt;/record&gt;&lt;/Cite&gt;&lt;/EndNote&gt;</w:instrText>
      </w:r>
      <w:r>
        <w:rPr>
          <w:rFonts w:eastAsia="新細明體"/>
        </w:rPr>
        <w:fldChar w:fldCharType="separate"/>
      </w:r>
      <w:r w:rsidR="00A15968">
        <w:rPr>
          <w:rFonts w:eastAsia="新細明體"/>
          <w:noProof/>
        </w:rPr>
        <w:t>[11]</w:t>
      </w:r>
      <w:r>
        <w:rPr>
          <w:rFonts w:eastAsia="新細明體"/>
        </w:rPr>
        <w:fldChar w:fldCharType="end"/>
      </w:r>
      <w:r>
        <w:rPr>
          <w:rFonts w:eastAsia="新細明體"/>
        </w:rPr>
        <w:t xml:space="preserve">. </w:t>
      </w:r>
    </w:p>
    <w:p w14:paraId="1A4DC80C" w14:textId="083EC28F" w:rsidR="00BA3490" w:rsidRDefault="00000000" w:rsidP="00BA3490">
      <w:pPr>
        <w:ind w:firstLine="480"/>
        <w:rPr>
          <w:rFonts w:eastAsia="新細明體"/>
        </w:rPr>
      </w:pPr>
      <w:r>
        <w:rPr>
          <w:rFonts w:eastAsia="新細明體"/>
        </w:rPr>
        <w:t>For rehabilitation, there have several important principles</w:t>
      </w:r>
      <w:r w:rsidR="00BA3490">
        <w:rPr>
          <w:rFonts w:eastAsia="新細明體"/>
        </w:rPr>
        <w:t>, first is</w:t>
      </w:r>
      <w:r w:rsidR="00127FED">
        <w:rPr>
          <w:rFonts w:eastAsia="新細明體"/>
        </w:rPr>
        <w:t xml:space="preserve"> </w:t>
      </w:r>
      <w:r w:rsidRPr="00BA3490">
        <w:rPr>
          <w:rFonts w:eastAsia="新細明體"/>
          <w:b/>
          <w:bCs/>
        </w:rPr>
        <w:t>Learned non-use (Use it or lose it)</w:t>
      </w:r>
      <w:r w:rsidR="00BA3490">
        <w:rPr>
          <w:rFonts w:eastAsia="新細明體"/>
        </w:rPr>
        <w:t>. R</w:t>
      </w:r>
      <w:r w:rsidRPr="00127FED">
        <w:rPr>
          <w:rFonts w:eastAsia="新細明體"/>
        </w:rPr>
        <w:t>esearch of the Braille readers reveals the representation in the brain have high relationship with the</w:t>
      </w:r>
      <w:r>
        <w:t xml:space="preserve"> </w:t>
      </w:r>
      <w:r w:rsidRPr="00127FED">
        <w:rPr>
          <w:rFonts w:eastAsia="新細明體"/>
        </w:rPr>
        <w:t xml:space="preserve">frequency of use of a body part </w:t>
      </w:r>
      <w:r w:rsidRPr="00127FED">
        <w:rPr>
          <w:rFonts w:eastAsia="新細明體"/>
        </w:rPr>
        <w:fldChar w:fldCharType="begin"/>
      </w:r>
      <w:r w:rsidR="00A15968">
        <w:rPr>
          <w:rFonts w:eastAsia="新細明體"/>
        </w:rPr>
        <w:instrText xml:space="preserve"> ADDIN EN.CITE &lt;EndNote&gt;&lt;Cite&gt;&lt;Author&gt;Pascual-Leone&lt;/Author&gt;&lt;Year&gt;1993&lt;/Year&gt;&lt;RecNum&gt;70&lt;/RecNum&gt;&lt;DisplayText&gt;[12, 13]&lt;/DisplayText&gt;&lt;record&gt;&lt;rec-number&gt;70&lt;/rec-number&gt;&lt;foreign-keys&gt;&lt;key app="EN" db-id="a9p9sd5zca0xate9207x0ttfrx9aepe9wafr" timestamp="1685971257"&gt;70&lt;/key&gt;&lt;/foreign-keys&gt;&lt;ref-type name="Journal Article"&gt;17&lt;/ref-type&gt;&lt;contributors&gt;&lt;authors&gt;&lt;author&gt;Pascual-Leone, A&lt;/author&gt;&lt;/authors&gt;&lt;/contributors&gt;&lt;titles&gt;&lt;title&gt;Modulation of motor cortical outputs to the reading hand of braille readers&lt;/title&gt;&lt;secondary-title&gt;Annals of Neurology&lt;/secondary-title&gt;&lt;/titles&gt;&lt;periodical&gt;&lt;full-title&gt;Annals of Neurology&lt;/full-title&gt;&lt;/periodical&gt;&lt;pages&gt;33-37&lt;/pages&gt;&lt;volume&gt;34&lt;/volume&gt;&lt;dates&gt;&lt;year&gt;1993&lt;/year&gt;&lt;/dates&gt;&lt;urls&gt;&lt;/urls&gt;&lt;electronic-resource-num&gt;10.1002/ana.410340108&lt;/electronic-resource-num&gt;&lt;/record&gt;&lt;/Cite&gt;&lt;Cite&gt;&lt;Author&gt;Nudo&lt;/Author&gt;&lt;Year&gt;2003&lt;/Year&gt;&lt;RecNum&gt;69&lt;/RecNum&gt;&lt;record&gt;&lt;rec-number&gt;69&lt;/rec-number&gt;&lt;foreign-keys&gt;&lt;key app="EN" db-id="a9p9sd5zca0xate9207x0ttfrx9aepe9wafr" timestamp="1685971254"&gt;69&lt;/key&gt;&lt;/foreign-keys&gt;&lt;ref-type name="Journal Article"&gt;17&lt;/ref-type&gt;&lt;contributors&gt;&lt;authors&gt;&lt;author&gt;Nudo, Randolph J&lt;/author&gt;&lt;/authors&gt;&lt;/contributors&gt;&lt;titles&gt;&lt;title&gt;Functional and structural plasticity in motor cortex: implications for stroke recovery&lt;/title&gt;&lt;secondary-title&gt;Physical Medicine and Rehabilitation Clinics&lt;/secondary-title&gt;&lt;/titles&gt;&lt;periodical&gt;&lt;full-title&gt;Physical Medicine and Rehabilitation Clinics&lt;/full-title&gt;&lt;/periodical&gt;&lt;pages&gt;S57-S76&lt;/pages&gt;&lt;volume&gt;14&lt;/volume&gt;&lt;number&gt;1&lt;/number&gt;&lt;dates&gt;&lt;year&gt;2003&lt;/year&gt;&lt;/dates&gt;&lt;isbn&gt;1047-9651&lt;/isbn&gt;&lt;urls&gt;&lt;/urls&gt;&lt;/record&gt;&lt;/Cite&gt;&lt;/EndNote&gt;</w:instrText>
      </w:r>
      <w:r w:rsidRPr="00127FED">
        <w:rPr>
          <w:rFonts w:eastAsia="新細明體"/>
        </w:rPr>
        <w:fldChar w:fldCharType="separate"/>
      </w:r>
      <w:r w:rsidR="00A15968">
        <w:rPr>
          <w:rFonts w:eastAsia="新細明體"/>
          <w:noProof/>
        </w:rPr>
        <w:t>[12, 13]</w:t>
      </w:r>
      <w:r w:rsidRPr="00127FED">
        <w:rPr>
          <w:rFonts w:eastAsia="新細明體"/>
        </w:rPr>
        <w:fldChar w:fldCharType="end"/>
      </w:r>
      <w:r w:rsidRPr="00127FED">
        <w:rPr>
          <w:rFonts w:eastAsia="新細明體" w:hint="eastAsia"/>
        </w:rPr>
        <w:t xml:space="preserve">. </w:t>
      </w:r>
      <w:r w:rsidRPr="00127FED">
        <w:rPr>
          <w:rFonts w:eastAsia="新細明體"/>
        </w:rPr>
        <w:t xml:space="preserve">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r w:rsidRPr="00127FED">
        <w:rPr>
          <w:rFonts w:eastAsia="新細明體"/>
        </w:rPr>
        <w:fldChar w:fldCharType="begin"/>
      </w:r>
      <w:r w:rsidR="00A15968">
        <w:rPr>
          <w:rFonts w:eastAsia="新細明體"/>
        </w:rPr>
        <w:instrText xml:space="preserve"> ADDIN EN.CITE &lt;EndNote&gt;&lt;Cite&gt;&lt;Author&gt;Grotta&lt;/Author&gt;&lt;Year&gt;2004&lt;/Year&gt;&lt;RecNum&gt;68&lt;/RecNum&gt;&lt;DisplayText&gt;[14]&lt;/DisplayText&gt;&lt;record&gt;&lt;rec-number&gt;68&lt;/rec-number&gt;&lt;foreign-keys&gt;&lt;key app="EN" db-id="a9p9sd5zca0xate9207x0ttfrx9aepe9wafr" timestamp="1685971253"&gt;68&lt;/key&gt;&lt;/foreign-keys&gt;&lt;ref-type name="Journal Article"&gt;17&lt;/ref-type&gt;&lt;contributors&gt;&lt;authors&gt;&lt;author&gt;Grotta, James C&lt;/author&gt;&lt;author&gt;Noser, Elizabeth A&lt;/author&gt;&lt;author&gt;Ro, Tony&lt;/author&gt;&lt;author&gt;Boake, Corwin&lt;/author&gt;&lt;author&gt;Levin, Harvey&lt;/author&gt;&lt;author&gt;Aronowski, Jarek&lt;/author&gt;&lt;author&gt;Schallert, Timothy&lt;/author&gt;&lt;/authors&gt;&lt;/contributors&gt;&lt;titles&gt;&lt;title&gt;Constraint-induced movement therapy&lt;/title&gt;&lt;secondary-title&gt;Stroke&lt;/secondary-title&gt;&lt;/titles&gt;&lt;periodical&gt;&lt;full-title&gt;Stroke&lt;/full-title&gt;&lt;/periodical&gt;&lt;pages&gt;2699-2701&lt;/pages&gt;&lt;volume&gt;35&lt;/volume&gt;&lt;number&gt;11_suppl_1&lt;/number&gt;&lt;dates&gt;&lt;year&gt;2004&lt;/year&gt;&lt;/dates&gt;&lt;isbn&gt;0039-2499&lt;/isbn&gt;&lt;urls&gt;&lt;/urls&gt;&lt;/record&gt;&lt;/Cite&gt;&lt;/EndNote&gt;</w:instrText>
      </w:r>
      <w:r w:rsidRPr="00127FED">
        <w:rPr>
          <w:rFonts w:eastAsia="新細明體"/>
        </w:rPr>
        <w:fldChar w:fldCharType="separate"/>
      </w:r>
      <w:r w:rsidR="00A15968">
        <w:rPr>
          <w:rFonts w:eastAsia="新細明體"/>
          <w:noProof/>
        </w:rPr>
        <w:t>[14]</w:t>
      </w:r>
      <w:r w:rsidRPr="00127FED">
        <w:rPr>
          <w:rFonts w:eastAsia="新細明體"/>
        </w:rPr>
        <w:fldChar w:fldCharType="end"/>
      </w:r>
      <w:r w:rsidRPr="00127FED">
        <w:rPr>
          <w:rFonts w:eastAsia="新細明體" w:hint="eastAsia"/>
        </w:rPr>
        <w:t>.</w:t>
      </w:r>
      <w:r w:rsidR="00BA3490">
        <w:rPr>
          <w:rFonts w:eastAsia="新細明體" w:hint="eastAsia"/>
        </w:rPr>
        <w:t xml:space="preserve"> </w:t>
      </w:r>
    </w:p>
    <w:p w14:paraId="02EEDBC5" w14:textId="2FF51709" w:rsidR="00D95790" w:rsidRDefault="00BA3490" w:rsidP="00BA3490">
      <w:pPr>
        <w:ind w:firstLine="480"/>
        <w:rPr>
          <w:rFonts w:eastAsia="新細明體"/>
        </w:rPr>
      </w:pPr>
      <w:r>
        <w:rPr>
          <w:rFonts w:eastAsia="新細明體"/>
        </w:rPr>
        <w:t xml:space="preserve">Second is </w:t>
      </w:r>
      <w:r w:rsidRPr="00BA3490">
        <w:rPr>
          <w:rFonts w:eastAsia="新細明體"/>
          <w:b/>
          <w:bCs/>
        </w:rPr>
        <w:t>the motor control is taken over by bilateral hemisphere</w:t>
      </w:r>
      <w:r>
        <w:rPr>
          <w:rFonts w:eastAsia="新細明體"/>
        </w:rPr>
        <w:t xml:space="preserve">. </w:t>
      </w:r>
      <w:r>
        <w:rPr>
          <w:rFonts w:eastAsia="新細明體" w:hint="eastAsia"/>
        </w:rPr>
        <w:t>D</w:t>
      </w:r>
      <w:r>
        <w:rPr>
          <w:rFonts w:eastAsia="新細明體"/>
        </w:rPr>
        <w:t xml:space="preserve">espite most of the motor control are dominant by the contralateral hemisphere, there still have weak neural pathway on corresponding ipsilateral hemisphere in humans. Although controversial, these pathways may possibly be relevant in stroke recovery </w:t>
      </w:r>
      <w:r>
        <w:rPr>
          <w:rFonts w:eastAsia="新細明體"/>
        </w:rPr>
        <w:fldChar w:fldCharType="begin"/>
      </w:r>
      <w:r w:rsidR="00A15968">
        <w:rPr>
          <w:rFonts w:eastAsia="新細明體"/>
        </w:rPr>
        <w:instrText xml:space="preserve"> ADDIN EN.CITE &lt;EndNote&gt;&lt;Cite&gt;&lt;Author&gt;Hallett&lt;/Author&gt;&lt;Year&gt;2001&lt;/Year&gt;&lt;RecNum&gt;67&lt;/RecNum&gt;&lt;DisplayText&gt;[15]&lt;/DisplayText&gt;&lt;record&gt;&lt;rec-number&gt;67&lt;/rec-number&gt;&lt;foreign-keys&gt;&lt;key app="EN" db-id="a9p9sd5zca0xate9207x0ttfrx9aepe9wafr" timestamp="1685971250"&gt;67&lt;/key&gt;&lt;/foreign-keys&gt;&lt;ref-type name="Journal Article"&gt;17&lt;/ref-type&gt;&lt;contributors&gt;&lt;authors&gt;&lt;author&gt;Hallett, Mark&lt;/author&gt;&lt;/authors&gt;&lt;/contributors&gt;&lt;titles&gt;&lt;title&gt;Plasticity of the human motor cortex and recovery from stroke&lt;/title&gt;&lt;secondary-title&gt;Brain research reviews&lt;/secondary-title&gt;&lt;/titles&gt;&lt;periodical&gt;&lt;full-title&gt;Brain research reviews&lt;/full-title&gt;&lt;/periodical&gt;&lt;pages&gt;169-174&lt;/pages&gt;&lt;volume&gt;36&lt;/volume&gt;&lt;number&gt;2-3&lt;/number&gt;&lt;dates&gt;&lt;year&gt;2001&lt;/year&gt;&lt;/dates&gt;&lt;isbn&gt;0165-0173&lt;/isbn&gt;&lt;urls&gt;&lt;/urls&gt;&lt;/record&gt;&lt;/Cite&gt;&lt;/EndNote&gt;</w:instrText>
      </w:r>
      <w:r>
        <w:rPr>
          <w:rFonts w:eastAsia="新細明體"/>
        </w:rPr>
        <w:fldChar w:fldCharType="separate"/>
      </w:r>
      <w:r w:rsidR="00A15968">
        <w:rPr>
          <w:rFonts w:eastAsia="新細明體"/>
          <w:noProof/>
        </w:rPr>
        <w:t>[15]</w:t>
      </w:r>
      <w:r>
        <w:rPr>
          <w:rFonts w:eastAsia="新細明體"/>
        </w:rPr>
        <w:fldChar w:fldCharType="end"/>
      </w:r>
      <w:r>
        <w:rPr>
          <w:rFonts w:eastAsia="新細明體"/>
        </w:rPr>
        <w:t>. Hence, the best recovery seems to those treatment focus on reorganizing damaged hemisphere, but bilateral symmetrical arm movement training is also seeming to be helpful to stroke patient, especially for the hemiplegia. M</w:t>
      </w:r>
      <w:r>
        <w:rPr>
          <w:rFonts w:eastAsia="新細明體" w:hint="eastAsia"/>
        </w:rPr>
        <w:t>T</w:t>
      </w:r>
      <w:r>
        <w:rPr>
          <w:rFonts w:eastAsia="新細明體"/>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r>
        <w:rPr>
          <w:rFonts w:eastAsia="新細明體"/>
        </w:rPr>
        <w:fldChar w:fldCharType="begin"/>
      </w:r>
      <w:r w:rsidR="004D22D3">
        <w:rPr>
          <w:rFonts w:eastAsia="新細明體"/>
        </w:rPr>
        <w:instrText xml:space="preserve"> ADDIN EN.CITE &lt;EndNote&gt;&lt;Cite&gt;&lt;Author&gt;Ramachandran&lt;/Author&gt;&lt;Year&gt;1995&lt;/Year&gt;&lt;RecNum&gt;66&lt;/RecNum&gt;&lt;DisplayText&gt;[3]&lt;/DisplayText&gt;&lt;record&gt;&lt;rec-number&gt;66&lt;/rec-number&gt;&lt;foreign-keys&gt;&lt;key app="EN" db-id="a9p9sd5zca0xate9207x0ttfrx9aepe9wafr" timestamp="1685971248"&gt;66&lt;/key&gt;&lt;/foreign-keys&gt;&lt;ref-type name="Journal Article"&gt;17&lt;/ref-type&gt;&lt;contributors&gt;&lt;authors&gt;&lt;author&gt;Ramachandran, Vilayanur S&lt;/author&gt;&lt;author&gt;Rogers-Ramachandran, Diane&lt;/author&gt;&lt;author&gt;Cobb, Steve&lt;/author&gt;&lt;/authors&gt;&lt;/contributors&gt;&lt;titles&gt;&lt;title&gt;Touching the phantom limb&lt;/title&gt;&lt;secondary-title&gt;Nature&lt;/secondary-title&gt;&lt;/titles&gt;&lt;periodical&gt;&lt;full-title&gt;Nature&lt;/full-title&gt;&lt;/periodical&gt;&lt;pages&gt;489-490&lt;/pages&gt;&lt;volume&gt;377&lt;/volume&gt;&lt;dates&gt;&lt;year&gt;1995&lt;/year&gt;&lt;/dates&gt;&lt;isbn&gt;0028-0836&lt;/isbn&gt;&lt;urls&gt;&lt;/urls&gt;&lt;/record&gt;&lt;/Cite&gt;&lt;/EndNote&gt;</w:instrText>
      </w:r>
      <w:r>
        <w:rPr>
          <w:rFonts w:eastAsia="新細明體"/>
        </w:rPr>
        <w:fldChar w:fldCharType="separate"/>
      </w:r>
      <w:r w:rsidR="004D22D3">
        <w:rPr>
          <w:rFonts w:eastAsia="新細明體"/>
          <w:noProof/>
        </w:rPr>
        <w:t>[3]</w:t>
      </w:r>
      <w:r>
        <w:rPr>
          <w:rFonts w:eastAsia="新細明體"/>
        </w:rPr>
        <w:fldChar w:fldCharType="end"/>
      </w:r>
      <w:r>
        <w:rPr>
          <w:rFonts w:eastAsia="新細明體" w:hint="eastAsia"/>
        </w:rPr>
        <w:t>.</w:t>
      </w:r>
    </w:p>
    <w:p w14:paraId="00489830" w14:textId="6139EFAE" w:rsidR="00D95790" w:rsidRDefault="00BA3490" w:rsidP="00BA3490">
      <w:pPr>
        <w:ind w:firstLine="480"/>
        <w:rPr>
          <w:rFonts w:eastAsia="新細明體"/>
        </w:rPr>
      </w:pPr>
      <w:r>
        <w:rPr>
          <w:rFonts w:eastAsia="新細明體" w:hint="eastAsia"/>
        </w:rPr>
        <w:t>T</w:t>
      </w:r>
      <w:r>
        <w:rPr>
          <w:rFonts w:eastAsia="新細明體"/>
        </w:rPr>
        <w:t xml:space="preserve">hird is </w:t>
      </w:r>
      <w:r w:rsidRPr="00BA3490">
        <w:rPr>
          <w:rFonts w:eastAsia="新細明體"/>
          <w:b/>
          <w:bCs/>
        </w:rPr>
        <w:t>multisensory input can increase the effectiveness</w:t>
      </w:r>
      <w:r>
        <w:rPr>
          <w:rFonts w:eastAsia="新細明體"/>
        </w:rPr>
        <w:t xml:space="preserve">. Human is socialized, but the study indicated that stroke patients are frequently alone for approximately 60% of their time, and during their waking hours, they engage in physical inactivity nearly 75% of the time </w:t>
      </w:r>
      <w:r>
        <w:rPr>
          <w:rFonts w:eastAsia="新細明體"/>
        </w:rPr>
        <w:fldChar w:fldCharType="begin"/>
      </w:r>
      <w:r w:rsidR="00A15968">
        <w:rPr>
          <w:rFonts w:eastAsia="新細明體"/>
        </w:rPr>
        <w:instrText xml:space="preserve"> ADDIN EN.CITE &lt;EndNote&gt;&lt;Cite&gt;&lt;Author&gt;Bernhardt&lt;/Author&gt;&lt;Year&gt;2004&lt;/Year&gt;&lt;RecNum&gt;65&lt;/RecNum&gt;&lt;DisplayText&gt;[16]&lt;/DisplayText&gt;&lt;record&gt;&lt;rec-number&gt;65&lt;/rec-number&gt;&lt;foreign-keys&gt;&lt;key app="EN" db-id="a9p9sd5zca0xate9207x0ttfrx9aepe9wafr" timestamp="1685971246"&gt;65&lt;/key&gt;&lt;/foreign-keys&gt;&lt;ref-type name="Journal Article"&gt;17&lt;/ref-type&gt;&lt;contributors&gt;&lt;authors&gt;&lt;author&gt;Bernhardt, Julie&lt;/author&gt;&lt;author&gt;Dewey, Helen&lt;/author&gt;&lt;author&gt;Thrift, Amanda&lt;/author&gt;&lt;author&gt;Donnan, Geoffrey&lt;/author&gt;&lt;/authors&gt;&lt;/contributors&gt;&lt;titles&gt;&lt;title&gt;Inactive and alone: physical activity within the first 14 days of acute stroke unit care&lt;/title&gt;&lt;secondary-title&gt;Stroke&lt;/secondary-title&gt;&lt;/titles&gt;&lt;periodical&gt;&lt;full-title&gt;Stroke&lt;/full-title&gt;&lt;/periodical&gt;&lt;pages&gt;1005-1009&lt;/pages&gt;&lt;volume&gt;35&lt;/volume&gt;&lt;number&gt;4&lt;/number&gt;&lt;dates&gt;&lt;year&gt;2004&lt;/year&gt;&lt;/dates&gt;&lt;isbn&gt;0039-2499&lt;/isbn&gt;&lt;urls&gt;&lt;/urls&gt;&lt;/record&gt;&lt;/Cite&gt;&lt;/EndNote&gt;</w:instrText>
      </w:r>
      <w:r>
        <w:rPr>
          <w:rFonts w:eastAsia="新細明體"/>
        </w:rPr>
        <w:fldChar w:fldCharType="separate"/>
      </w:r>
      <w:r w:rsidR="00A15968">
        <w:rPr>
          <w:rFonts w:eastAsia="新細明體"/>
          <w:noProof/>
        </w:rPr>
        <w:t>[16]</w:t>
      </w:r>
      <w:r>
        <w:rPr>
          <w:rFonts w:eastAsia="新細明體"/>
        </w:rPr>
        <w:fldChar w:fldCharType="end"/>
      </w:r>
      <w:r>
        <w:rPr>
          <w:rFonts w:eastAsia="新細明體"/>
        </w:rPr>
        <w:t xml:space="preserve">. The ultimate goal of rehabilitation is to get patients back into daily life, including complex and stimulating social behaviors, </w:t>
      </w:r>
      <w:r>
        <w:rPr>
          <w:rFonts w:eastAsia="新細明體"/>
        </w:rPr>
        <w:lastRenderedPageBreak/>
        <w:t xml:space="preserve">Some studies advocate that exposing patients to multisensory stimuli, such as rehabilitation fields that include motor, sensory, visual, and tactile feedback, will help induce neuroplasticity </w:t>
      </w:r>
      <w:r>
        <w:rPr>
          <w:rFonts w:eastAsia="新細明體"/>
        </w:rPr>
        <w:fldChar w:fldCharType="begin"/>
      </w:r>
      <w:r w:rsidR="00A15968">
        <w:rPr>
          <w:rFonts w:eastAsia="新細明體"/>
        </w:rPr>
        <w:instrText xml:space="preserve"> ADDIN EN.CITE &lt;EndNote&gt;&lt;Cite&gt;&lt;Author&gt;Livingston-Thomas&lt;/Author&gt;&lt;Year&gt;2016&lt;/Year&gt;&lt;RecNum&gt;64&lt;/RecNum&gt;&lt;DisplayText&gt;[17, 18]&lt;/DisplayText&gt;&lt;record&gt;&lt;rec-number&gt;64&lt;/rec-number&gt;&lt;foreign-keys&gt;&lt;key app="EN" db-id="a9p9sd5zca0xate9207x0ttfrx9aepe9wafr" timestamp="1685971244"&gt;64&lt;/key&gt;&lt;/foreign-keys&gt;&lt;ref-type name="Journal Article"&gt;17&lt;/ref-type&gt;&lt;contributors&gt;&lt;authors&gt;&lt;author&gt;Livingston-Thomas, Jessica&lt;/author&gt;&lt;author&gt;Nelson, Paul&lt;/author&gt;&lt;author&gt;Karthikeyan, Sudhir&lt;/author&gt;&lt;author&gt;Antonescu, Sabina&lt;/author&gt;&lt;author&gt;Jeffers, Matthew Strider&lt;/author&gt;&lt;author&gt;Marzolini, Susan&lt;/author&gt;&lt;author&gt;Corbett, Dale&lt;/author&gt;&lt;/authors&gt;&lt;/contributors&gt;&lt;titles&gt;&lt;title&gt;Exercise and environmental enrichment as enablers of task-specific neuroplasticity and stroke recovery&lt;/title&gt;&lt;secondary-title&gt;Neurotherapeutics&lt;/secondary-title&gt;&lt;/titles&gt;&lt;periodical&gt;&lt;full-title&gt;Neurotherapeutics&lt;/full-title&gt;&lt;/periodical&gt;&lt;pages&gt;395-402&lt;/pages&gt;&lt;volume&gt;13&lt;/volume&gt;&lt;dates&gt;&lt;year&gt;2016&lt;/year&gt;&lt;/dates&gt;&lt;isbn&gt;1933-7213&lt;/isbn&gt;&lt;urls&gt;&lt;/urls&gt;&lt;/record&gt;&lt;/Cite&gt;&lt;Cite&gt;&lt;Author&gt;Chen&lt;/Author&gt;&lt;Year&gt;2018&lt;/Year&gt;&lt;RecNum&gt;63&lt;/RecNum&gt;&lt;record&gt;&lt;rec-number&gt;63&lt;/rec-number&gt;&lt;foreign-keys&gt;&lt;key app="EN" db-id="a9p9sd5zca0xate9207x0ttfrx9aepe9wafr" timestamp="1685971242"&gt;63&lt;/key&gt;&lt;/foreign-keys&gt;&lt;ref-type name="Journal Article"&gt;17&lt;/ref-type&gt;&lt;contributors&gt;&lt;authors&gt;&lt;author&gt;Chen, Xiaowei&lt;/author&gt;&lt;author&gt;Liu, Fuqian&lt;/author&gt;&lt;author&gt;Yan, Zhaohong&lt;/author&gt;&lt;author&gt;Cheng, Shihuan&lt;/author&gt;&lt;author&gt;Liu, Xunchan&lt;/author&gt;&lt;author&gt;Li, He&lt;/author&gt;&lt;author&gt;Li, Zhenlan&lt;/author&gt;&lt;/authors&gt;&lt;/contributors&gt;&lt;titles&gt;&lt;title&gt;Therapeutic effects of sensory input training on motor function rehabilitation after stroke&lt;/title&gt;&lt;secondary-title&gt;Medicine&lt;/secondary-title&gt;&lt;/titles&gt;&lt;periodical&gt;&lt;full-title&gt;Medicine&lt;/full-title&gt;&lt;/periodical&gt;&lt;volume&gt;97&lt;/volume&gt;&lt;number&gt;48&lt;/number&gt;&lt;dates&gt;&lt;year&gt;2018&lt;/year&gt;&lt;/dates&gt;&lt;urls&gt;&lt;/urls&gt;&lt;/record&gt;&lt;/Cite&gt;&lt;/EndNote&gt;</w:instrText>
      </w:r>
      <w:r>
        <w:rPr>
          <w:rFonts w:eastAsia="新細明體"/>
        </w:rPr>
        <w:fldChar w:fldCharType="separate"/>
      </w:r>
      <w:r w:rsidR="00A15968">
        <w:rPr>
          <w:rFonts w:eastAsia="新細明體"/>
          <w:noProof/>
        </w:rPr>
        <w:t>[17, 18]</w:t>
      </w:r>
      <w:r>
        <w:rPr>
          <w:rFonts w:eastAsia="新細明體"/>
        </w:rPr>
        <w:fldChar w:fldCharType="end"/>
      </w:r>
      <w:r>
        <w:rPr>
          <w:rFonts w:eastAsia="新細明體" w:hint="eastAsia"/>
        </w:rPr>
        <w:t>.</w:t>
      </w:r>
    </w:p>
    <w:p w14:paraId="7C0317BD" w14:textId="77777777" w:rsidR="00D95790" w:rsidRDefault="00000000">
      <w:pPr>
        <w:pStyle w:val="2"/>
      </w:pPr>
      <w:bookmarkStart w:id="40" w:name="_Toc139648179"/>
      <w:r>
        <w:t>1.</w:t>
      </w:r>
      <w:r>
        <w:rPr>
          <w:rFonts w:hint="eastAsia"/>
        </w:rPr>
        <w:t>2.</w:t>
      </w:r>
      <w:r>
        <w:t>2</w:t>
      </w:r>
      <w:r>
        <w:rPr>
          <w:rFonts w:hint="eastAsia"/>
        </w:rPr>
        <w:t xml:space="preserve"> Telerehabilitation</w:t>
      </w:r>
      <w:bookmarkEnd w:id="40"/>
    </w:p>
    <w:p w14:paraId="1DB2B79B" w14:textId="3EADAF05" w:rsidR="00D95790" w:rsidRDefault="00000000">
      <w:pPr>
        <w:ind w:firstLine="480"/>
      </w:pPr>
      <w:r>
        <w:rPr>
          <w:rFonts w:hint="eastAsia"/>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t>’</w:t>
      </w:r>
      <w:r>
        <w:rPr>
          <w:rFonts w:hint="eastAsia"/>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r>
        <w:fldChar w:fldCharType="begin"/>
      </w:r>
      <w:r w:rsidR="00A15968">
        <w:instrText xml:space="preserve"> ADDIN EN.CITE &lt;EndNote&gt;&lt;Cite&gt;&lt;Author&gt;Rören&lt;/Author&gt;&lt;Year&gt;2023&lt;/Year&gt;&lt;RecNum&gt;62&lt;/RecNum&gt;&lt;DisplayText&gt;[19, 20]&lt;/DisplayText&gt;&lt;record&gt;&lt;rec-number&gt;62&lt;/rec-number&gt;&lt;foreign-keys&gt;&lt;key app="EN" db-id="a9p9sd5zca0xate9207x0ttfrx9aepe9wafr" timestamp="1685971240"&gt;62&lt;/key&gt;&lt;/foreign-keys&gt;&lt;ref-type name="Journal Article"&gt;17&lt;/ref-type&gt;&lt;contributors&gt;&lt;authors&gt;&lt;author&gt;Rören, Alexandra&lt;/author&gt;&lt;author&gt;Yagappa, Didier Marie&lt;/author&gt;&lt;author&gt;Théry, Camille&lt;/author&gt;&lt;author&gt;Lefèvre-Colau, Marie-Martine&lt;/author&gt;&lt;author&gt;Rannou, François&lt;/author&gt;&lt;author&gt;Nguyen, Christelle&lt;/author&gt;&lt;/authors&gt;&lt;/contributors&gt;&lt;titles&gt;&lt;title&gt;Remote telerehabilitation to maintain adherence to home-based exercise therapy in people with musculoskeletal disorders: A pilot study&lt;/title&gt;&lt;secondary-title&gt;Annals of physical and rehabilitation medicine&lt;/secondary-title&gt;&lt;/titles&gt;&lt;periodical&gt;&lt;full-title&gt;Annals of physical and rehabilitation medicine&lt;/full-title&gt;&lt;/periodical&gt;&lt;pages&gt;101723&lt;/pages&gt;&lt;volume&gt;66&lt;/volume&gt;&lt;number&gt;5&lt;/number&gt;&lt;dates&gt;&lt;year&gt;2023&lt;/year&gt;&lt;/dates&gt;&lt;isbn&gt;1877-0665&lt;/isbn&gt;&lt;urls&gt;&lt;/urls&gt;&lt;/record&gt;&lt;/Cite&gt;&lt;Cite&gt;&lt;Author&gt;White&lt;/Author&gt;&lt;Year&gt;2012&lt;/Year&gt;&lt;RecNum&gt;61&lt;/RecNum&gt;&lt;record&gt;&lt;rec-number&gt;61&lt;/rec-number&gt;&lt;foreign-keys&gt;&lt;key app="EN" db-id="a9p9sd5zca0xate9207x0ttfrx9aepe9wafr" timestamp="1685971239"&gt;61&lt;/key&gt;&lt;/foreign-keys&gt;&lt;ref-type name="Journal Article"&gt;17&lt;/ref-type&gt;&lt;contributors&gt;&lt;authors&gt;&lt;author&gt;White, Meghan&lt;/author&gt;&lt;author&gt;Stinson, Jennifer N&lt;/author&gt;&lt;author&gt;Lingley-Pottie, Patricia&lt;/author&gt;&lt;author&gt;McGrath, Patrick J&lt;/author&gt;&lt;author&gt;Gill, Navreet&lt;/author&gt;&lt;author&gt;Vijenthira, Abi&lt;/author&gt;&lt;/authors&gt;&lt;/contributors&gt;&lt;titles&gt;&lt;title&gt;Exploring therapeutic alliance with an internet-based self-management program with brief telephone support for youth with arthritis: a pilot study&lt;/title&gt;&lt;secondary-title&gt;Telemedicine and e-Health&lt;/secondary-title&gt;&lt;/titles&gt;&lt;periodical&gt;&lt;full-title&gt;Telemedicine and e-Health&lt;/full-title&gt;&lt;/periodical&gt;&lt;pages&gt;271-276&lt;/pages&gt;&lt;volume&gt;18&lt;/volume&gt;&lt;number&gt;4&lt;/number&gt;&lt;dates&gt;&lt;year&gt;2012&lt;/year&gt;&lt;/dates&gt;&lt;isbn&gt;1530-5627&lt;/isbn&gt;&lt;urls&gt;&lt;/urls&gt;&lt;/record&gt;&lt;/Cite&gt;&lt;/EndNote&gt;</w:instrText>
      </w:r>
      <w:r>
        <w:fldChar w:fldCharType="separate"/>
      </w:r>
      <w:r w:rsidR="00A15968">
        <w:rPr>
          <w:noProof/>
        </w:rPr>
        <w:t>[19, 20]</w:t>
      </w:r>
      <w:r>
        <w:fldChar w:fldCharType="end"/>
      </w:r>
      <w:r>
        <w:rPr>
          <w:rFonts w:eastAsia="新細明體" w:hint="eastAsia"/>
        </w:rPr>
        <w:t>.</w:t>
      </w:r>
      <w:r>
        <w:rPr>
          <w:rFonts w:hint="eastAsia"/>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r>
        <w:fldChar w:fldCharType="begin"/>
      </w:r>
      <w:r w:rsidR="00A15968">
        <w:instrText xml:space="preserve"> ADDIN EN.CITE &lt;EndNote&gt;&lt;Cite&gt;&lt;Author&gt;Cottrell&lt;/Author&gt;&lt;Year&gt;2017&lt;/Year&gt;&lt;RecNum&gt;60&lt;/RecNum&gt;&lt;DisplayText&gt;[21]&lt;/DisplayText&gt;&lt;record&gt;&lt;rec-number&gt;60&lt;/rec-number&gt;&lt;foreign-keys&gt;&lt;key app="EN" db-id="a9p9sd5zca0xate9207x0ttfrx9aepe9wafr" timestamp="1685971237"&gt;60&lt;/key&gt;&lt;/foreign-keys&gt;&lt;ref-type name="Journal Article"&gt;17&lt;/ref-type&gt;&lt;contributors&gt;&lt;authors&gt;&lt;author&gt;Cottrell, Michelle A&lt;/author&gt;&lt;author&gt;Galea, Olivia A&lt;/author&gt;&lt;author&gt;O’Leary, Shaun P&lt;/author&gt;&lt;author&gt;Hill, Anne J&lt;/author&gt;&lt;author&gt;Russell, Trevor G&lt;/author&gt;&lt;/authors&gt;&lt;/contributors&gt;&lt;titles&gt;&lt;title&gt;Real-time telerehabilitation for the treatment of musculoskeletal conditions is effective and comparable to standard practice: a systematic review and meta-analysis&lt;/title&gt;&lt;secondary-title&gt;Clinical rehabilitation&lt;/secondary-title&gt;&lt;/titles&gt;&lt;periodical&gt;&lt;full-title&gt;Clinical rehabilitation&lt;/full-title&gt;&lt;/periodical&gt;&lt;pages&gt;625-638&lt;/pages&gt;&lt;volume&gt;31&lt;/volume&gt;&lt;number&gt;5&lt;/number&gt;&lt;dates&gt;&lt;year&gt;2017&lt;/year&gt;&lt;/dates&gt;&lt;isbn&gt;0269-2155&lt;/isbn&gt;&lt;urls&gt;&lt;/urls&gt;&lt;/record&gt;&lt;/Cite&gt;&lt;/EndNote&gt;</w:instrText>
      </w:r>
      <w:r>
        <w:fldChar w:fldCharType="separate"/>
      </w:r>
      <w:r w:rsidR="00A15968">
        <w:rPr>
          <w:noProof/>
        </w:rPr>
        <w:t>[21]</w:t>
      </w:r>
      <w:r>
        <w:fldChar w:fldCharType="end"/>
      </w:r>
      <w:r>
        <w:rPr>
          <w:rFonts w:hint="eastAsia"/>
        </w:rPr>
        <w:t xml:space="preserve">. In plenty of the rehab methods, MT for phantom limb pain (PLP) patient is confirmed effective to be using in home, and can be conducted entirely with initiation, feedback, and follow-up with health-care professionals remotely </w:t>
      </w:r>
      <w:r>
        <w:fldChar w:fldCharType="begin"/>
      </w:r>
      <w:r w:rsidR="00A15968">
        <w:instrText xml:space="preserve"> ADDIN EN.CITE &lt;EndNote&gt;&lt;Cite&gt;&lt;Author&gt;Gover-Chamlou&lt;/Author&gt;&lt;Year&gt;2016&lt;/Year&gt;&lt;RecNum&gt;59&lt;/RecNum&gt;&lt;DisplayText&gt;[22]&lt;/DisplayText&gt;&lt;record&gt;&lt;rec-number&gt;59&lt;/rec-number&gt;&lt;foreign-keys&gt;&lt;key app="EN" db-id="a9p9sd5zca0xate9207x0ttfrx9aepe9wafr" timestamp="1685971235"&gt;59&lt;/key&gt;&lt;/foreign-keys&gt;&lt;ref-type name="Journal Article"&gt;17&lt;/ref-type&gt;&lt;contributors&gt;&lt;authors&gt;&lt;author&gt;Gover-Chamlou, Ariana&lt;/author&gt;&lt;author&gt;Tsao, Jack W&lt;/author&gt;&lt;/authors&gt;&lt;/contributors&gt;&lt;titles&gt;&lt;title&gt;Telepain management of phantom limb pain using mirror therapy&lt;/title&gt;&lt;secondary-title&gt;Telemedicine and e-Health&lt;/secondary-title&gt;&lt;/titles&gt;&lt;periodical&gt;&lt;full-title&gt;Telemedicine and e-Health&lt;/full-title&gt;&lt;/periodical&gt;&lt;pages&gt;176-179&lt;/pages&gt;&lt;volume&gt;22&lt;/volume&gt;&lt;number&gt;2&lt;/number&gt;&lt;dates&gt;&lt;year&gt;2016&lt;/year&gt;&lt;/dates&gt;&lt;isbn&gt;1530-5627&lt;/isbn&gt;&lt;urls&gt;&lt;/urls&gt;&lt;/record&gt;&lt;/Cite&gt;&lt;/EndNote&gt;</w:instrText>
      </w:r>
      <w:r>
        <w:fldChar w:fldCharType="separate"/>
      </w:r>
      <w:r w:rsidR="00A15968">
        <w:rPr>
          <w:noProof/>
        </w:rPr>
        <w:t>[22]</w:t>
      </w:r>
      <w:r>
        <w:fldChar w:fldCharType="end"/>
      </w:r>
      <w:r>
        <w:rPr>
          <w:rFonts w:eastAsia="新細明體" w:hint="eastAsia"/>
        </w:rPr>
        <w:t>.</w:t>
      </w:r>
      <w:r>
        <w:rPr>
          <w:rFonts w:hint="eastAsia"/>
        </w:rPr>
        <w:t xml:space="preserve"> </w:t>
      </w:r>
    </w:p>
    <w:p w14:paraId="64631937" w14:textId="132CD50D" w:rsidR="00D95790" w:rsidRPr="00BA3490" w:rsidRDefault="00000000" w:rsidP="00BA3490">
      <w:pPr>
        <w:ind w:firstLine="480"/>
        <w:rPr>
          <w:rFonts w:eastAsia="新細明體"/>
        </w:rPr>
      </w:pPr>
      <w:r>
        <w:rPr>
          <w:rFonts w:hint="eastAsia"/>
        </w:rPr>
        <w:t xml:space="preserve">On method-based classification, a systematic review broadly categorized telemedicine into three types, and confirms that the telerehabilitation can produce the similar outcome to traditional rehab, it also affirms the importance of cost-effectiveness in </w:t>
      </w:r>
      <w:r>
        <w:t>telerehabilitation</w:t>
      </w:r>
      <w:r>
        <w:rPr>
          <w:rFonts w:hint="eastAsia"/>
        </w:rPr>
        <w:t xml:space="preserve"> </w:t>
      </w:r>
      <w:r>
        <w:fldChar w:fldCharType="begin"/>
      </w:r>
      <w:r w:rsidR="00A15968">
        <w:instrText xml:space="preserve"> ADDIN EN.CITE &lt;EndNote&gt;&lt;Cite&gt;&lt;Author&gt;Russell&lt;/Author&gt;&lt;Year&gt;2007&lt;/Year&gt;&lt;RecNum&gt;58&lt;/RecNum&gt;&lt;DisplayText&gt;[23]&lt;/DisplayText&gt;&lt;record&gt;&lt;rec-number&gt;58&lt;/rec-number&gt;&lt;foreign-keys&gt;&lt;key app="EN" db-id="a9p9sd5zca0xate9207x0ttfrx9aepe9wafr" timestamp="1685971233"&gt;58&lt;/key&gt;&lt;/foreign-keys&gt;&lt;ref-type name="Journal Article"&gt;17&lt;/ref-type&gt;&lt;contributors&gt;&lt;authors&gt;&lt;author&gt;Russell, Trevor G&lt;/author&gt;&lt;/authors&gt;&lt;/contributors&gt;&lt;titles&gt;&lt;title&gt;Physical rehabilitation using telemedicine&lt;/title&gt;&lt;secondary-title&gt;Journal of telemedicine and telecare&lt;/secondary-title&gt;&lt;/titles&gt;&lt;periodical&gt;&lt;full-title&gt;Journal of telemedicine and telecare&lt;/full-title&gt;&lt;/periodical&gt;&lt;pages&gt;217-220&lt;/pages&gt;&lt;volume&gt;13&lt;/volume&gt;&lt;number&gt;5&lt;/number&gt;&lt;dates&gt;&lt;year&gt;2007&lt;/year&gt;&lt;/dates&gt;&lt;isbn&gt;1357-633X&lt;/isbn&gt;&lt;urls&gt;&lt;/urls&gt;&lt;/record&gt;&lt;/Cite&gt;&lt;/EndNote&gt;</w:instrText>
      </w:r>
      <w:r>
        <w:fldChar w:fldCharType="separate"/>
      </w:r>
      <w:r w:rsidR="00A15968">
        <w:rPr>
          <w:noProof/>
        </w:rPr>
        <w:t>[23]</w:t>
      </w:r>
      <w:r>
        <w:fldChar w:fldCharType="end"/>
      </w:r>
      <w:r w:rsidR="00BA3490">
        <w:t xml:space="preserve">. First type is the </w:t>
      </w:r>
      <w:r w:rsidR="00BA3490" w:rsidRPr="00BA3490">
        <w:rPr>
          <w:b/>
          <w:bCs/>
        </w:rPr>
        <w:t>i</w:t>
      </w:r>
      <w:r w:rsidRPr="00BA3490">
        <w:rPr>
          <w:rFonts w:hint="eastAsia"/>
          <w:b/>
          <w:bCs/>
        </w:rPr>
        <w:t>mage-based telerehabilitation</w:t>
      </w:r>
      <w:r w:rsidR="00BA3490">
        <w:t>, which is u</w:t>
      </w:r>
      <w:r>
        <w:rPr>
          <w:rFonts w:hint="eastAsia"/>
        </w:rPr>
        <w:t xml:space="preserve">sing computer vision to quantify patient movements to assess rehabilitation performance, with low network bandwidth requirements </w:t>
      </w:r>
      <w:r>
        <w:fldChar w:fldCharType="begin"/>
      </w:r>
      <w:r w:rsidR="00A15968">
        <w:instrText xml:space="preserve"> ADDIN EN.CITE &lt;EndNote&gt;&lt;Cite&gt;&lt;Author&gt;Hoffmann&lt;/Author&gt;&lt;Year&gt;2008&lt;/Year&gt;&lt;RecNum&gt;57&lt;/RecNum&gt;&lt;DisplayText&gt;[24]&lt;/DisplayText&gt;&lt;record&gt;&lt;rec-number&gt;57&lt;/rec-number&gt;&lt;foreign-keys&gt;&lt;key app="EN" db-id="a9p9sd5zca0xate9207x0ttfrx9aepe9wafr" timestamp="1685971231"&gt;57&lt;/key&gt;&lt;/foreign-keys&gt;&lt;ref-type name="Journal Article"&gt;17&lt;/ref-type&gt;&lt;contributors&gt;&lt;authors&gt;&lt;author&gt;Hoffmann, Tammy&lt;/author&gt;&lt;author&gt;Russell, Trevor&lt;/author&gt;&lt;author&gt;Thompson, Leah&lt;/author&gt;&lt;author&gt;Vincent, Amy&lt;/author&gt;&lt;author&gt;Nelson, Mark&lt;/author&gt;&lt;/authors&gt;&lt;/contributors&gt;&lt;titles&gt;&lt;title&gt;Using the Internet to assess activities of daily living and hand function in people with Parkinson&amp;apos;s disease&lt;/title&gt;&lt;secondary-title&gt;NeuroRehabilitation&lt;/secondary-title&gt;&lt;/titles&gt;&lt;periodical&gt;&lt;full-title&gt;NeuroRehabilitation&lt;/full-title&gt;&lt;/periodical&gt;&lt;pages&gt;253-261&lt;/pages&gt;&lt;volume&gt;23&lt;/volume&gt;&lt;number&gt;3&lt;/number&gt;&lt;dates&gt;&lt;year&gt;2008&lt;/year&gt;&lt;/dates&gt;&lt;isbn&gt;1053-8135&lt;/isbn&gt;&lt;urls&gt;&lt;/urls&gt;&lt;/record&gt;&lt;/Cite&gt;&lt;/EndNote&gt;</w:instrText>
      </w:r>
      <w:r>
        <w:fldChar w:fldCharType="separate"/>
      </w:r>
      <w:r w:rsidR="00A15968">
        <w:rPr>
          <w:noProof/>
        </w:rPr>
        <w:t>[24]</w:t>
      </w:r>
      <w:r>
        <w:fldChar w:fldCharType="end"/>
      </w:r>
      <w:r>
        <w:rPr>
          <w:rFonts w:hint="eastAsia"/>
        </w:rPr>
        <w:t>.</w:t>
      </w:r>
      <w:r w:rsidR="00BA3490">
        <w:t xml:space="preserve"> Another type is the </w:t>
      </w:r>
      <w:r w:rsidR="00BA3490" w:rsidRPr="00BA3490">
        <w:rPr>
          <w:b/>
          <w:bCs/>
        </w:rPr>
        <w:t>s</w:t>
      </w:r>
      <w:r w:rsidRPr="00BA3490">
        <w:rPr>
          <w:rFonts w:hint="eastAsia"/>
          <w:b/>
          <w:bCs/>
        </w:rPr>
        <w:t>ensor-based telerehabilitation</w:t>
      </w:r>
      <w:r w:rsidR="00BA3490">
        <w:rPr>
          <w:b/>
          <w:bCs/>
        </w:rPr>
        <w:t xml:space="preserve">. </w:t>
      </w:r>
      <w:r>
        <w:t>Using miniaturized accelerometers and gyroscopes to assess a patient's position and trajectory in 3D space is not a recent development, but few studies have combined the technology with real-time remote communication</w:t>
      </w:r>
      <w:r>
        <w:rPr>
          <w:rFonts w:hint="eastAsia"/>
        </w:rPr>
        <w:t xml:space="preserve"> </w:t>
      </w:r>
      <w:r>
        <w:fldChar w:fldCharType="begin"/>
      </w:r>
      <w:r w:rsidR="00A15968">
        <w:instrText xml:space="preserve"> ADDIN EN.CITE &lt;EndNote&gt;&lt;Cite&gt;&lt;Author&gt;Karantonis&lt;/Author&gt;&lt;Year&gt;2006&lt;/Year&gt;&lt;RecNum&gt;56&lt;/RecNum&gt;&lt;DisplayText&gt;[25, 26]&lt;/DisplayText&gt;&lt;record&gt;&lt;rec-number&gt;56&lt;/rec-number&gt;&lt;foreign-keys&gt;&lt;key app="EN" db-id="a9p9sd5zca0xate9207x0ttfrx9aepe9wafr" timestamp="1685971229"&gt;56&lt;/key&gt;&lt;/foreign-keys&gt;&lt;ref-type name="Journal Article"&gt;17&lt;/ref-type&gt;&lt;contributors&gt;&lt;authors&gt;&lt;author&gt;Karantonis, Dean M&lt;/author&gt;&lt;author&gt;Narayanan, Michael R&lt;/author&gt;&lt;author&gt;Mathie, Merryn&lt;/author&gt;&lt;author&gt;Lovell, Nigel H&lt;/author&gt;&lt;author&gt;Celler, Branko G&lt;/author&gt;&lt;/authors&gt;&lt;/contributors&gt;&lt;titles&gt;&lt;title&gt;Implementation of a real-time human movement classifier using a triaxial accelerometer for ambulatory monitoring&lt;/title&gt;&lt;secondary-title&gt;IEEE transactions on information technology in biomedicine&lt;/secondary-title&gt;&lt;/titles&gt;&lt;periodical&gt;&lt;full-title&gt;IEEE transactions on information technology in biomedicine&lt;/full-title&gt;&lt;/periodical&gt;&lt;pages&gt;156-167&lt;/pages&gt;&lt;volume&gt;10&lt;/volume&gt;&lt;number&gt;1&lt;/number&gt;&lt;dates&gt;&lt;year&gt;2006&lt;/year&gt;&lt;/dates&gt;&lt;isbn&gt;1089-7771&lt;/isbn&gt;&lt;urls&gt;&lt;/urls&gt;&lt;/record&gt;&lt;/Cite&gt;&lt;Cite&gt;&lt;Author&gt;Wark&lt;/Author&gt;&lt;Year&gt;2006&lt;/Year&gt;&lt;RecNum&gt;55&lt;/RecNum&gt;&lt;record&gt;&lt;rec-number&gt;55&lt;/rec-number&gt;&lt;foreign-keys&gt;&lt;key app="EN" db-id="a9p9sd5zca0xate9207x0ttfrx9aepe9wafr" timestamp="1685971227"&gt;55&lt;/key&gt;&lt;/foreign-keys&gt;&lt;ref-type name="Conference Proceedings"&gt;10&lt;/ref-type&gt;&lt;contributors&gt;&lt;authors&gt;&lt;author&gt;Wark, Tim&lt;/author&gt;&lt;author&gt;Karunanithi, Mohan&lt;/author&gt;&lt;author&gt;Chan, Wilbur&lt;/author&gt;&lt;/authors&gt;&lt;/contributors&gt;&lt;titles&gt;&lt;title&gt;A framework for linking gait characteristics of patients with accelerations of the waist&lt;/title&gt;&lt;secondary-title&gt;2005 IEEE Engineering in Medicine and Biology 27th Annual Conference&lt;/secondary-title&gt;&lt;/titles&gt;&lt;pages&gt;7695-7698&lt;/pages&gt;&lt;dates&gt;&lt;year&gt;2006&lt;/year&gt;&lt;/dates&gt;&lt;publisher&gt;IEEE&lt;/publisher&gt;&lt;isbn&gt;0780387414&lt;/isbn&gt;&lt;urls&gt;&lt;/urls&gt;&lt;/record&gt;&lt;/Cite&gt;&lt;/EndNote&gt;</w:instrText>
      </w:r>
      <w:r>
        <w:fldChar w:fldCharType="separate"/>
      </w:r>
      <w:r w:rsidR="00A15968">
        <w:rPr>
          <w:noProof/>
        </w:rPr>
        <w:t>[25, 26]</w:t>
      </w:r>
      <w:r>
        <w:fldChar w:fldCharType="end"/>
      </w:r>
      <w:r>
        <w:rPr>
          <w:rFonts w:eastAsia="新細明體" w:hint="eastAsia"/>
        </w:rPr>
        <w:t>.</w:t>
      </w:r>
      <w:r>
        <w:rPr>
          <w:rFonts w:hint="eastAsia"/>
        </w:rPr>
        <w:t xml:space="preserve"> </w:t>
      </w:r>
      <w:r w:rsidR="00BA3490">
        <w:rPr>
          <w:rFonts w:eastAsia="新細明體" w:hint="eastAsia"/>
        </w:rPr>
        <w:t>T</w:t>
      </w:r>
      <w:r w:rsidR="00BA3490">
        <w:rPr>
          <w:rFonts w:eastAsia="新細明體"/>
        </w:rPr>
        <w:t xml:space="preserve">he other type is </w:t>
      </w:r>
      <w:r w:rsidR="00BA3490" w:rsidRPr="00BA3490">
        <w:rPr>
          <w:b/>
          <w:bCs/>
        </w:rPr>
        <w:t>v</w:t>
      </w:r>
      <w:r w:rsidRPr="00BA3490">
        <w:rPr>
          <w:rFonts w:hint="eastAsia"/>
          <w:b/>
          <w:bCs/>
        </w:rPr>
        <w:t>irtual environments and virtual reality telerehabilitation</w:t>
      </w:r>
      <w:r w:rsidR="00BA3490">
        <w:t xml:space="preserve">. </w:t>
      </w:r>
      <w:r>
        <w:rPr>
          <w:rFonts w:hint="eastAsia"/>
        </w:rPr>
        <w:t xml:space="preserve">The definition of the VR telerehabilitation here is </w:t>
      </w:r>
      <w:r>
        <w:t>“</w:t>
      </w:r>
      <w:r>
        <w:rPr>
          <w:rFonts w:hint="eastAsia"/>
        </w:rPr>
        <w:t>fully immersive virtual environment</w:t>
      </w:r>
      <w:r>
        <w:t>”</w:t>
      </w:r>
      <w:r>
        <w:rPr>
          <w:rFonts w:hint="eastAsia"/>
        </w:rPr>
        <w:t xml:space="preserve">, with the use of </w:t>
      </w:r>
      <w:r>
        <w:t>head mounted</w:t>
      </w:r>
      <w:r>
        <w:rPr>
          <w:rFonts w:hint="eastAsia"/>
        </w:rPr>
        <w:t xml:space="preserve"> visual displays and other sensory input devices like haptic feedback device </w:t>
      </w:r>
      <w:r>
        <w:fldChar w:fldCharType="begin"/>
      </w:r>
      <w:r w:rsidR="00A15968">
        <w:instrText xml:space="preserve"> ADDIN EN.CITE &lt;EndNote&gt;&lt;Cite&gt;&lt;Author&gt;M.K&lt;/Author&gt;&lt;Year&gt;2005&lt;/Year&gt;&lt;RecNum&gt;54&lt;/RecNum&gt;&lt;DisplayText&gt;[27]&lt;/DisplayText&gt;&lt;record&gt;&lt;rec-number&gt;54&lt;/rec-number&gt;&lt;foreign-keys&gt;&lt;key app="EN" db-id="a9p9sd5zca0xate9207x0ttfrx9aepe9wafr" timestamp="1685971224"&gt;54&lt;/key&gt;&lt;/foreign-keys&gt;&lt;ref-type name="Generic"&gt;13&lt;/ref-type&gt;&lt;contributors&gt;&lt;authors&gt;&lt;author&gt;Holden M.K&lt;/author&gt;&lt;/authors&gt;&lt;/contributors&gt;&lt;titles&gt;&lt;title&gt;Virtual environments for motor rehabilitation&lt;/title&gt;&lt;/titles&gt;&lt;pages&gt;212-212&lt;/pages&gt;&lt;volume&gt;8&lt;/volume&gt;&lt;number&gt;3&lt;/number&gt;&lt;dates&gt;&lt;year&gt;2005&lt;/year&gt;&lt;/dates&gt;&lt;publisher&gt;MARY ANN LIEBERT INC 140 HUGUENOT STREET, 3RD FL, NEW ROCHELLE, NY 10801 USA&lt;/publisher&gt;&lt;isbn&gt;1094-9313&lt;/isbn&gt;&lt;urls&gt;&lt;/urls&gt;&lt;/record&gt;&lt;/Cite&gt;&lt;/EndNote&gt;</w:instrText>
      </w:r>
      <w:r>
        <w:fldChar w:fldCharType="separate"/>
      </w:r>
      <w:r w:rsidR="00A15968">
        <w:rPr>
          <w:noProof/>
        </w:rPr>
        <w:t>[27]</w:t>
      </w:r>
      <w:r>
        <w:fldChar w:fldCharType="end"/>
      </w:r>
      <w:r>
        <w:rPr>
          <w:rFonts w:hint="eastAsia"/>
        </w:rPr>
        <w:t>, the system allows a therapist in a remote location to conduct treatment sessions using a virtual-</w:t>
      </w:r>
      <w:r>
        <w:rPr>
          <w:rFonts w:hint="eastAsia"/>
        </w:rPr>
        <w:lastRenderedPageBreak/>
        <w:t xml:space="preserve">environment-based motor-training system with a patient who is located at home. </w:t>
      </w:r>
      <w:r>
        <w:t>Compared</w:t>
      </w:r>
      <w:r>
        <w:rPr>
          <w:rFonts w:hint="eastAsia"/>
        </w:rPr>
        <w:t xml:space="preserve"> to the traditional therapy, the advantages of VR therapy can let the patients experience more immersive multisensory </w:t>
      </w:r>
      <w:r>
        <w:t>feedback</w:t>
      </w:r>
      <w:r>
        <w:rPr>
          <w:rFonts w:hint="eastAsia"/>
        </w:rPr>
        <w:t>, entertainment that improves patients</w:t>
      </w:r>
      <w:r>
        <w:t>’</w:t>
      </w:r>
      <w:r>
        <w:rPr>
          <w:rFonts w:hint="eastAsia"/>
        </w:rPr>
        <w:t xml:space="preserve"> adherence and willingness during the reha</w:t>
      </w:r>
      <w:r>
        <w:rPr>
          <w:rFonts w:eastAsia="新細明體" w:hint="eastAsia"/>
        </w:rPr>
        <w:t>b</w:t>
      </w:r>
      <w:r>
        <w:rPr>
          <w:rFonts w:hint="eastAsia"/>
        </w:rPr>
        <w:t>.</w:t>
      </w:r>
    </w:p>
    <w:p w14:paraId="48CB3403" w14:textId="77777777" w:rsidR="00D95790" w:rsidRDefault="00000000">
      <w:pPr>
        <w:ind w:firstLine="480"/>
      </w:pPr>
      <w:r>
        <w:rPr>
          <w:rFonts w:hint="eastAsia"/>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t>is</w:t>
      </w:r>
      <w:r>
        <w:rPr>
          <w:rFonts w:hint="eastAsia"/>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14:paraId="3697398C" w14:textId="77777777" w:rsidR="00D95790" w:rsidRDefault="00000000">
      <w:pPr>
        <w:pStyle w:val="2"/>
      </w:pPr>
      <w:bookmarkStart w:id="41" w:name="_Toc139648180"/>
      <w:r>
        <w:t>1.</w:t>
      </w:r>
      <w:r>
        <w:rPr>
          <w:rFonts w:hint="eastAsia"/>
        </w:rPr>
        <w:t>2.</w:t>
      </w:r>
      <w:r>
        <w:t>3</w:t>
      </w:r>
      <w:r>
        <w:rPr>
          <w:rFonts w:hint="eastAsia"/>
        </w:rPr>
        <w:t xml:space="preserve"> Digital Rehabilitation</w:t>
      </w:r>
      <w:bookmarkEnd w:id="41"/>
    </w:p>
    <w:p w14:paraId="62877D42" w14:textId="59BECD95" w:rsidR="00D95790" w:rsidRDefault="00000000">
      <w:pPr>
        <w:ind w:firstLine="480"/>
        <w:rPr>
          <w:rFonts w:eastAsia="新細明體"/>
        </w:rPr>
      </w:pPr>
      <w:r>
        <w:rPr>
          <w:rFonts w:hint="eastAsia"/>
        </w:rPr>
        <w:t xml:space="preserve">In digital rehabilitation, the development of virtual reality (VR) or augmented reality (AR) has received considerable attention </w:t>
      </w:r>
      <w:r>
        <w:fldChar w:fldCharType="begin"/>
      </w:r>
      <w:r w:rsidR="00A15968">
        <w:instrText xml:space="preserve"> ADDIN EN.CITE &lt;EndNote&gt;&lt;Cite&gt;&lt;Author&gt;Laver&lt;/Author&gt;&lt;Year&gt;2015&lt;/Year&gt;&lt;RecNum&gt;53&lt;/RecNum&gt;&lt;DisplayText&gt;[28]&lt;/DisplayText&gt;&lt;record&gt;&lt;rec-number&gt;53&lt;/rec-number&gt;&lt;foreign-keys&gt;&lt;key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rsidR="00A15968">
        <w:rPr>
          <w:noProof/>
        </w:rPr>
        <w:t>[28]</w:t>
      </w:r>
      <w:r>
        <w:fldChar w:fldCharType="end"/>
      </w:r>
      <w:r>
        <w:rPr>
          <w:rFonts w:hint="eastAsia"/>
        </w:rPr>
        <w:t>, various advantages had been found, these including giving patients the motivation of active self-learning, measuring patients</w:t>
      </w:r>
      <w:r>
        <w:t>’</w:t>
      </w:r>
      <w:r>
        <w:rPr>
          <w:rFonts w:hint="eastAsia"/>
        </w:rPr>
        <w:t xml:space="preserve"> behavior in safe and realistic environment, and have the ability to formulate more personalized training for patients based on these data, such as dynamically increasing or decreasing task difficulty </w:t>
      </w:r>
      <w:r>
        <w:fldChar w:fldCharType="begin"/>
      </w:r>
      <w:r w:rsidR="00A15968">
        <w:instrText xml:space="preserve"> ADDIN EN.CITE &lt;EndNote&gt;&lt;Cite&gt;&lt;Author&gt;Rothgangel&lt;/Author&gt;&lt;Year&gt;2019&lt;/Year&gt;&lt;RecNum&gt;52&lt;/RecNum&gt;&lt;DisplayText&gt;[29]&lt;/DisplayText&gt;&lt;record&gt;&lt;rec-number&gt;52&lt;/rec-number&gt;&lt;foreign-keys&gt;&lt;key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rsidR="00A15968">
        <w:rPr>
          <w:noProof/>
        </w:rPr>
        <w:t>[29]</w:t>
      </w:r>
      <w:r>
        <w:fldChar w:fldCharType="end"/>
      </w:r>
      <w:r>
        <w:rPr>
          <w:rFonts w:hint="eastAsia"/>
        </w:rPr>
        <w:t xml:space="preserve">. Several studies have also reported that the VR/AR participants enjoy those rehabilitation session, which can increase their motivation to exercise more frequently at home or between sessions </w:t>
      </w:r>
      <w:r>
        <w:fldChar w:fldCharType="begin"/>
      </w:r>
      <w:r w:rsidR="00A15968">
        <w:instrText xml:space="preserve"> ADDIN EN.CITE &lt;EndNote&gt;&lt;Cite&gt;&lt;Author&gt;Kizony&lt;/Author&gt;&lt;Year&gt;2005&lt;/Year&gt;&lt;RecNum&gt;51&lt;/RecNum&gt;&lt;DisplayText&gt;[30, 31]&lt;/DisplayText&gt;&lt;record&gt;&lt;rec-number&gt;51&lt;/rec-number&gt;&lt;foreign-keys&gt;&lt;key app="EN" db-id="a9p9sd5zca0xate9207x0ttfrx9aepe9wafr" timestamp="1685971218"&gt;51&lt;/key&gt;&lt;/foreign-keys&gt;&lt;ref-type name="Journal Article"&gt;17&lt;/ref-type&gt;&lt;contributors&gt;&lt;authors&gt;&lt;author&gt;Kizony, Rachel&lt;/author&gt;&lt;author&gt;Raz, Liat&lt;/author&gt;&lt;author&gt;Katz, Noomi&lt;/author&gt;&lt;author&gt;Weingarden, Harold&lt;/author&gt;&lt;author&gt;Weiss, Patrice L Tamar&lt;/author&gt;&lt;/authors&gt;&lt;/contributors&gt;&lt;titles&gt;&lt;title&gt;Video-capture virtual reality system for patients with paraplegic spinal cord injury&lt;/title&gt;&lt;secondary-title&gt;Journal of Rehabilitation Research &amp;amp; Development&lt;/secondary-title&gt;&lt;/titles&gt;&lt;periodical&gt;&lt;full-title&gt;Journal of Rehabilitation Research &amp;amp; Development&lt;/full-title&gt;&lt;/periodical&gt;&lt;volume&gt;42&lt;/volume&gt;&lt;number&gt;5&lt;/number&gt;&lt;dates&gt;&lt;year&gt;2005&lt;/year&gt;&lt;/dates&gt;&lt;isbn&gt;0748-7711&lt;/isbn&gt;&lt;urls&gt;&lt;/urls&gt;&lt;/record&gt;&lt;/Cite&gt;&lt;Cite&gt;&lt;Author&gt;Deutsch&lt;/Author&gt;&lt;Year&gt;2004&lt;/Year&gt;&lt;RecNum&gt;50&lt;/RecNum&gt;&lt;record&gt;&lt;rec-number&gt;50&lt;/rec-number&gt;&lt;foreign-keys&gt;&lt;key app="EN" db-id="a9p9sd5zca0xate9207x0ttfrx9aepe9wafr" timestamp="1685971216"&gt;50&lt;/key&gt;&lt;/foreign-keys&gt;&lt;ref-type name="Journal Article"&gt;17&lt;/ref-type&gt;&lt;contributors&gt;&lt;authors&gt;&lt;author&gt;Deutsch, Judith E&lt;/author&gt;&lt;author&gt;Merians, Alma S&lt;/author&gt;&lt;author&gt;Adamovich, Serge&lt;/author&gt;&lt;author&gt;Poizner, Howard&lt;/author&gt;&lt;author&gt;Burdea, Grigore C&lt;/author&gt;&lt;/authors&gt;&lt;/contributors&gt;&lt;titles&gt;&lt;title&gt;Development and application of virtual reality technology to improve hand use and gait of individuals post-stroke&lt;/title&gt;&lt;secondary-title&gt;Restorative neurology and neuroscience&lt;/secondary-title&gt;&lt;/titles&gt;&lt;periodical&gt;&lt;full-title&gt;Restorative neurology and neuroscience&lt;/full-title&gt;&lt;/periodical&gt;&lt;pages&gt;371-386&lt;/pages&gt;&lt;volume&gt;22&lt;/volume&gt;&lt;number&gt;3-5&lt;/number&gt;&lt;dates&gt;&lt;year&gt;2004&lt;/year&gt;&lt;/dates&gt;&lt;isbn&gt;0922-6028&lt;/isbn&gt;&lt;urls&gt;&lt;/urls&gt;&lt;/record&gt;&lt;/Cite&gt;&lt;/EndNote&gt;</w:instrText>
      </w:r>
      <w:r>
        <w:fldChar w:fldCharType="separate"/>
      </w:r>
      <w:r w:rsidR="00A15968">
        <w:rPr>
          <w:noProof/>
        </w:rPr>
        <w:t>[30, 31]</w:t>
      </w:r>
      <w:r>
        <w:fldChar w:fldCharType="end"/>
      </w:r>
      <w:r>
        <w:rPr>
          <w:rFonts w:eastAsia="新細明體" w:hint="eastAsia"/>
        </w:rPr>
        <w:t>.</w:t>
      </w:r>
      <w:r>
        <w:rPr>
          <w:rFonts w:hint="eastAsia"/>
        </w:rPr>
        <w:t xml:space="preserve"> In addition to academic research, there are also many commercial cases in the current VR rehabilitation system </w:t>
      </w:r>
      <w:r>
        <w:fldChar w:fldCharType="begin"/>
      </w:r>
      <w:r w:rsidR="00A15968">
        <w:instrText xml:space="preserve"> ADDIN EN.CITE &lt;EndNote&gt;&lt;Cite&gt;&lt;Author&gt;Park&lt;/Author&gt;&lt;Year&gt;2019&lt;/Year&gt;&lt;RecNum&gt;49&lt;/RecNum&gt;&lt;DisplayText&gt;[32]&lt;/DisplayText&gt;&lt;record&gt;&lt;rec-number&gt;49&lt;/rec-number&gt;&lt;foreign-keys&gt;&lt;key app="EN" db-id="a9p9sd5zca0xate9207x0ttfrx9aepe9wafr" timestamp="1685971215"&gt;49&lt;/key&gt;&lt;/foreign-keys&gt;&lt;ref-type name="Journal Article"&gt;17&lt;/ref-type&gt;&lt;contributors&gt;&lt;authors&gt;&lt;author&gt;Park, Mina&lt;/author&gt;&lt;author&gt;Ko, Myoung-Hwan&lt;/author&gt;&lt;author&gt;Oh, Sang-Wook&lt;/author&gt;&lt;author&gt;Lee, Ji-Yeong&lt;/author&gt;&lt;author&gt;Ham, Yeajin&lt;/author&gt;&lt;author&gt;Yi, Hyoseok&lt;/author&gt;&lt;author&gt;Choi, Younggeun&lt;/author&gt;&lt;author&gt;Ha, Dokyeong&lt;/author&gt;&lt;author&gt;Shin, Joon-Ho&lt;/author&gt;&lt;/authors&gt;&lt;/contributors&gt;&lt;titles&gt;&lt;title&gt;Effects of virtual reality-based planar motion exercises on upper extremity function, range of motion, and health-related quality of life: a multicenter, single-blinded, randomized, controlled pilot study&lt;/title&gt;&lt;secondary-title&gt;Journal of neuroengineering and rehabilitation&lt;/secondary-title&gt;&lt;/titles&gt;&lt;periodical&gt;&lt;full-title&gt;Journal of NeuroEngineering and Rehabilitation&lt;/full-title&gt;&lt;/periodical&gt;&lt;pages&gt;1-13&lt;/pages&gt;&lt;volume&gt;16&lt;/volume&gt;&lt;number&gt;1&lt;/number&gt;&lt;dates&gt;&lt;year&gt;2019&lt;/year&gt;&lt;/dates&gt;&lt;isbn&gt;1743-0003&lt;/isbn&gt;&lt;urls&gt;&lt;/urls&gt;&lt;/record&gt;&lt;/Cite&gt;&lt;/EndNote&gt;</w:instrText>
      </w:r>
      <w:r>
        <w:fldChar w:fldCharType="separate"/>
      </w:r>
      <w:r w:rsidR="00A15968">
        <w:rPr>
          <w:noProof/>
        </w:rPr>
        <w:t>[32]</w:t>
      </w:r>
      <w:r>
        <w:fldChar w:fldCharType="end"/>
      </w:r>
      <w:r>
        <w:rPr>
          <w:rFonts w:eastAsia="新細明體" w:hint="eastAsia"/>
        </w:rPr>
        <w:t>.</w:t>
      </w:r>
    </w:p>
    <w:p w14:paraId="02DD3F2C" w14:textId="30559A99" w:rsidR="00D95790" w:rsidRDefault="00000000">
      <w:pPr>
        <w:ind w:firstLine="480"/>
      </w:pPr>
      <w:r>
        <w:t xml:space="preserve">Consider to the cost on the VR/AR equipment and the consumption level in remote regions or developing countries, some of the research topic focusing on a low-cost digital therapy system, dedicate promote the </w:t>
      </w:r>
      <w:r>
        <w:rPr>
          <w:rFonts w:hint="eastAsia"/>
        </w:rPr>
        <w:t>relatively</w:t>
      </w:r>
      <w:r>
        <w:t xml:space="preserve"> immersive </w:t>
      </w:r>
      <w:r>
        <w:rPr>
          <w:rFonts w:hint="eastAsia"/>
        </w:rPr>
        <w:t>rehabilitation</w:t>
      </w:r>
      <w:r>
        <w:t xml:space="preserve"> solution.</w:t>
      </w:r>
      <w:r>
        <w:rPr>
          <w:rFonts w:hint="eastAsia"/>
        </w:rPr>
        <w:t xml:space="preserve"> </w:t>
      </w:r>
      <w:proofErr w:type="gramStart"/>
      <w:r>
        <w:rPr>
          <w:rFonts w:hint="eastAsia"/>
        </w:rPr>
        <w:t>Th</w:t>
      </w:r>
      <w:r>
        <w:t>e</w:t>
      </w:r>
      <w:r>
        <w:rPr>
          <w:rFonts w:hint="eastAsia"/>
        </w:rPr>
        <w:t xml:space="preserve">se </w:t>
      </w:r>
      <w:r>
        <w:t>research</w:t>
      </w:r>
      <w:proofErr w:type="gramEnd"/>
      <w:r>
        <w:rPr>
          <w:rFonts w:hint="eastAsia"/>
        </w:rPr>
        <w:t xml:space="preserve"> will be discussed in subsection </w:t>
      </w:r>
      <w:r>
        <w:rPr>
          <w:b/>
          <w:bCs/>
        </w:rPr>
        <w:fldChar w:fldCharType="begin"/>
      </w:r>
      <w:r>
        <w:rPr>
          <w:b/>
          <w:bCs/>
        </w:rPr>
        <w:instrText xml:space="preserve"> </w:instrText>
      </w:r>
      <w:r>
        <w:rPr>
          <w:rFonts w:hint="eastAsia"/>
          <w:b/>
          <w:bCs/>
        </w:rPr>
        <w:instrText>REF _Ref136961051 \h</w:instrText>
      </w:r>
      <w:r>
        <w:rPr>
          <w:b/>
          <w:bCs/>
        </w:rPr>
        <w:instrText xml:space="preserve">  \* MERGEFORMAT </w:instrText>
      </w:r>
      <w:r>
        <w:rPr>
          <w:b/>
          <w:bCs/>
        </w:rPr>
      </w:r>
      <w:r>
        <w:rPr>
          <w:b/>
          <w:bCs/>
        </w:rPr>
        <w:fldChar w:fldCharType="separate"/>
      </w:r>
      <w:r w:rsidR="00E47AAC" w:rsidRPr="00E47AAC">
        <w:rPr>
          <w:b/>
          <w:bCs/>
        </w:rPr>
        <w:t>1.2.5 Immersive Rehabilitation via Mobile Phone</w:t>
      </w:r>
      <w:r>
        <w:rPr>
          <w:b/>
          <w:bCs/>
        </w:rPr>
        <w:fldChar w:fldCharType="end"/>
      </w:r>
      <w:r>
        <w:rPr>
          <w:rFonts w:hint="eastAsia"/>
        </w:rPr>
        <w:t>.</w:t>
      </w:r>
    </w:p>
    <w:p w14:paraId="7CCD2790" w14:textId="77777777" w:rsidR="00D95790" w:rsidRDefault="00000000">
      <w:pPr>
        <w:pStyle w:val="2"/>
      </w:pPr>
      <w:bookmarkStart w:id="42" w:name="_1.2.4_The_combination"/>
      <w:bookmarkStart w:id="43" w:name="_Ref136961194"/>
      <w:bookmarkStart w:id="44" w:name="_Toc139648181"/>
      <w:bookmarkEnd w:id="42"/>
      <w:r>
        <w:lastRenderedPageBreak/>
        <w:t>1.2.</w:t>
      </w:r>
      <w:r>
        <w:rPr>
          <w:rFonts w:hint="eastAsia"/>
        </w:rPr>
        <w:t>4</w:t>
      </w:r>
      <w:r>
        <w:t xml:space="preserve"> </w:t>
      </w:r>
      <w:r>
        <w:rPr>
          <w:rFonts w:hint="eastAsia"/>
        </w:rPr>
        <w:t xml:space="preserve">The </w:t>
      </w:r>
      <w:r>
        <w:t>C</w:t>
      </w:r>
      <w:r>
        <w:rPr>
          <w:rFonts w:hint="eastAsia"/>
        </w:rPr>
        <w:t xml:space="preserve">ombination of </w:t>
      </w:r>
      <w:r>
        <w:t>Virtual</w:t>
      </w:r>
      <w:r>
        <w:rPr>
          <w:rFonts w:hint="eastAsia"/>
        </w:rPr>
        <w:t>/</w:t>
      </w:r>
      <w:r>
        <w:t>Augmented Reality</w:t>
      </w:r>
      <w:bookmarkEnd w:id="43"/>
      <w:bookmarkEnd w:id="44"/>
    </w:p>
    <w:p w14:paraId="6573C270" w14:textId="47464739" w:rsidR="00D95790" w:rsidRDefault="00000000">
      <w:pPr>
        <w:ind w:firstLine="480"/>
        <w:rPr>
          <w:rFonts w:eastAsia="新細明體"/>
        </w:rPr>
      </w:pPr>
      <w:r>
        <w:rPr>
          <w:rFonts w:hint="eastAsia"/>
        </w:rPr>
        <w:t xml:space="preserve">Based on the above-mentioned advantages, VR/AR technology is often used in combination with other proven effective therapies, and different studies have demonstrated the characteristics of its rehabilitation system: </w:t>
      </w:r>
      <w:proofErr w:type="spellStart"/>
      <w:r>
        <w:rPr>
          <w:rFonts w:hint="eastAsia"/>
        </w:rPr>
        <w:t>Miclaus</w:t>
      </w:r>
      <w:proofErr w:type="spellEnd"/>
      <w:r>
        <w:rPr>
          <w:rFonts w:hint="eastAsia"/>
        </w:rPr>
        <w:t xml:space="preserve"> </w:t>
      </w:r>
      <w:r>
        <w:rPr>
          <w:rFonts w:hint="eastAsia"/>
          <w:i/>
          <w:iCs/>
        </w:rPr>
        <w:t>et al</w:t>
      </w:r>
      <w:r>
        <w:rPr>
          <w:rFonts w:hint="eastAsia"/>
        </w:rPr>
        <w:t xml:space="preserve">.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r>
        <w:fldChar w:fldCharType="begin"/>
      </w:r>
      <w:r w:rsidR="00A15968">
        <w:instrText xml:space="preserve"> ADDIN EN.CITE &lt;EndNote&gt;&lt;Cite&gt;&lt;Author&gt;Miclaus&lt;/Author&gt;&lt;Year&gt;2020&lt;/Year&gt;&lt;RecNum&gt;48&lt;/RecNum&gt;&lt;DisplayText&gt;[33]&lt;/DisplayText&gt;&lt;record&gt;&lt;rec-number&gt;48&lt;/rec-number&gt;&lt;foreign-keys&gt;&lt;key app="EN" db-id="a9p9sd5zca0xate9207x0ttfrx9aepe9wafr" timestamp="1685971212"&gt;48&lt;/key&gt;&lt;/foreign-keys&gt;&lt;ref-type name="Journal Article"&gt;17&lt;/ref-type&gt;&lt;contributors&gt;&lt;authors&gt;&lt;author&gt;Miclaus, Roxana&lt;/author&gt;&lt;author&gt;Roman, Nadinne&lt;/author&gt;&lt;author&gt;Caloian, Silviu&lt;/author&gt;&lt;author&gt;Mitoiu, Brindusa&lt;/author&gt;&lt;author&gt;Suciu, Oana&lt;/author&gt;&lt;author&gt;Onofrei, Roxana Ramona&lt;/author&gt;&lt;author&gt;Pavel, Ecaterina&lt;/author&gt;&lt;author&gt;Neculau, Andrea&lt;/author&gt;&lt;/authors&gt;&lt;/contributors&gt;&lt;titles&gt;&lt;title&gt;Non-immersive virtual reality for post-stroke upper extremity rehabilitation: a small cohort randomized trial&lt;/title&gt;&lt;secondary-title&gt;Brain Sciences&lt;/secondary-title&gt;&lt;/titles&gt;&lt;periodical&gt;&lt;full-title&gt;Brain sciences&lt;/full-title&gt;&lt;/periodical&gt;&lt;pages&gt;655&lt;/pages&gt;&lt;volume&gt;10&lt;/volume&gt;&lt;number&gt;9&lt;/number&gt;&lt;dates&gt;&lt;year&gt;2020&lt;/year&gt;&lt;/dates&gt;&lt;isbn&gt;2076-3425&lt;/isbn&gt;&lt;urls&gt;&lt;/urls&gt;&lt;/record&gt;&lt;/Cite&gt;&lt;/EndNote&gt;</w:instrText>
      </w:r>
      <w:r>
        <w:fldChar w:fldCharType="separate"/>
      </w:r>
      <w:r w:rsidR="00A15968">
        <w:rPr>
          <w:noProof/>
        </w:rPr>
        <w:t>[33]</w:t>
      </w:r>
      <w:r>
        <w:fldChar w:fldCharType="end"/>
      </w:r>
      <w:r>
        <w:rPr>
          <w:rFonts w:eastAsia="新細明體" w:hint="eastAsia"/>
        </w:rPr>
        <w:t>;</w:t>
      </w:r>
      <w:r>
        <w:rPr>
          <w:rFonts w:hint="eastAsia"/>
        </w:rPr>
        <w:t xml:space="preserve"> Weber </w:t>
      </w:r>
      <w:r>
        <w:rPr>
          <w:rFonts w:hint="eastAsia"/>
          <w:i/>
          <w:iCs/>
        </w:rPr>
        <w:t>et al</w:t>
      </w:r>
      <w:r>
        <w:rPr>
          <w:rFonts w:hint="eastAsia"/>
        </w:rPr>
        <w:t xml:space="preserve">.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r>
        <w:fldChar w:fldCharType="begin"/>
      </w:r>
      <w:r w:rsidR="00A15968">
        <w:instrText xml:space="preserve"> ADDIN EN.CITE &lt;EndNote&gt;&lt;Cite&gt;&lt;Author&gt;Weber&lt;/Author&gt;&lt;Year&gt;2019&lt;/Year&gt;&lt;RecNum&gt;47&lt;/RecNum&gt;&lt;DisplayText&gt;[34]&lt;/DisplayText&gt;&lt;record&gt;&lt;rec-number&gt;47&lt;/rec-number&gt;&lt;foreign-keys&gt;&lt;key app="EN" db-id="a9p9sd5zca0xate9207x0ttfrx9aepe9wafr" timestamp="1685971210"&gt;47&lt;/key&gt;&lt;/foreign-keys&gt;&lt;ref-type name="Journal Article"&gt;17&lt;/ref-type&gt;&lt;contributors&gt;&lt;authors&gt;&lt;author&gt;Weber, Lynne M&lt;/author&gt;&lt;author&gt;Nilsen, Dawn M&lt;/author&gt;&lt;author&gt;Gillen, Glen&lt;/author&gt;&lt;author&gt;Yoon, Jin&lt;/author&gt;&lt;author&gt;Stein, Joel&lt;/author&gt;&lt;/authors&gt;&lt;/contributors&gt;&lt;titles&gt;&lt;title&gt;Immersive virtual reality mirror therapy for upper limb recovery following stroke: A pilot study&lt;/title&gt;&lt;secondary-title&gt;American journal of physical medicine &amp;amp; rehabilitation&lt;/secondary-title&gt;&lt;/titles&gt;&lt;periodical&gt;&lt;full-title&gt;American journal of physical medicine &amp;amp; rehabilitation&lt;/full-title&gt;&lt;/periodical&gt;&lt;pages&gt;783&lt;/pages&gt;&lt;volume&gt;98&lt;/volume&gt;&lt;number&gt;9&lt;/number&gt;&lt;dates&gt;&lt;year&gt;2019&lt;/year&gt;&lt;/dates&gt;&lt;urls&gt;&lt;/urls&gt;&lt;/record&gt;&lt;/Cite&gt;&lt;/EndNote&gt;</w:instrText>
      </w:r>
      <w:r>
        <w:fldChar w:fldCharType="separate"/>
      </w:r>
      <w:r w:rsidR="00A15968">
        <w:rPr>
          <w:noProof/>
        </w:rPr>
        <w:t>[34]</w:t>
      </w:r>
      <w:r>
        <w:fldChar w:fldCharType="end"/>
      </w:r>
      <w:r>
        <w:rPr>
          <w:rFonts w:hint="eastAsia"/>
        </w:rPr>
        <w:t xml:space="preserve">; CW Lin </w:t>
      </w:r>
      <w:r>
        <w:rPr>
          <w:rFonts w:hint="eastAsia"/>
          <w:i/>
          <w:iCs/>
        </w:rPr>
        <w:t>et al</w:t>
      </w:r>
      <w:r>
        <w:rPr>
          <w:rFonts w:hint="eastAsia"/>
        </w:rPr>
        <w:t xml:space="preserve">.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r>
        <w:fldChar w:fldCharType="begin">
          <w:fldData xml:space="preserve">PEVuZE5vdGU+PENpdGU+PEF1dGhvcj5MaW48L0F1dGhvcj48WWVhcj4yMDIyPC9ZZWFyPjxSZWNO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</w:fldData>
        </w:fldChar>
      </w:r>
      <w:r w:rsidR="00A15968">
        <w:instrText xml:space="preserve"> ADDIN EN.CITE </w:instrText>
      </w:r>
      <w:r w:rsidR="00A15968">
        <w:fldChar w:fldCharType="begin">
          <w:fldData xml:space="preserve">PEVuZE5vdGU+PENpdGU+PEF1dGhvcj5MaW48L0F1dGhvcj48WWVhcj4yMDIyPC9ZZWFyPjxSZWNO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</w:fldData>
        </w:fldChar>
      </w:r>
      <w:r w:rsidR="00A15968">
        <w:instrText xml:space="preserve"> ADDIN EN.CITE.DATA </w:instrText>
      </w:r>
      <w:r w:rsidR="00A15968">
        <w:fldChar w:fldCharType="end"/>
      </w:r>
      <w:r>
        <w:fldChar w:fldCharType="separate"/>
      </w:r>
      <w:r w:rsidR="00A15968">
        <w:rPr>
          <w:noProof/>
        </w:rPr>
        <w:t>[4, 5]</w:t>
      </w:r>
      <w:r>
        <w:fldChar w:fldCharType="end"/>
      </w:r>
      <w:r>
        <w:rPr>
          <w:rFonts w:eastAsia="新細明體" w:hint="eastAsia"/>
        </w:rPr>
        <w:t xml:space="preserve">, </w:t>
      </w:r>
      <w:r>
        <w:rPr>
          <w:rFonts w:hint="eastAsia"/>
        </w:rPr>
        <w:t xml:space="preserve">this study was also the longest and the second-highest number of participants compared to other immersion therapies in a systematic literature review </w:t>
      </w:r>
      <w:r>
        <w:fldChar w:fldCharType="begin"/>
      </w:r>
      <w:r w:rsidR="004D22D3">
        <w:instrText xml:space="preserve"> ADDIN EN.CITE &lt;EndNote&gt;&lt;Cite&gt;&lt;Author&gt;Marek&lt;/Author&gt;&lt;Year&gt;2022&lt;/Year&gt;&lt;RecNum&gt;44&lt;/RecNum&gt;&lt;DisplayText&gt;[35]&lt;/DisplayText&gt;&lt;record&gt;&lt;rec-number&gt;44&lt;/rec-number&gt;&lt;foreign-keys&gt;&lt;key app="EN" db-id="a9p9sd5zca0xate9207x0ttfrx9aepe9wafr" timestamp="1685971204"&gt;44&lt;/key&gt;&lt;/foreign-keys&gt;&lt;ref-type name="Journal Article"&gt;17&lt;/ref-type&gt;&lt;contributors&gt;&lt;authors&gt;&lt;author&gt;Marek, Klaudia&lt;/author&gt;&lt;author&gt;Zubrycki, Igor&lt;/author&gt;&lt;author&gt;Miller, Elżbieta&lt;/author&gt;&lt;/authors&gt;&lt;/contributors&gt;&lt;titles&gt;&lt;title&gt;Immersion Therapy with Head-Mounted Display for Rehabilitation of the Upper Limb after Stroke&lt;/title&gt;&lt;secondary-title&gt;Sensors&lt;/secondary-title&gt;&lt;/titles&gt;&lt;periodical&gt;&lt;full-title&gt;Sensors&lt;/full-title&gt;&lt;/periodical&gt;&lt;pages&gt;9962&lt;/pages&gt;&lt;volume&gt;22&lt;/volume&gt;&lt;number&gt;24&lt;/number&gt;&lt;dates&gt;&lt;year&gt;2022&lt;/year&gt;&lt;/dates&gt;&lt;isbn&gt;1424-8220&lt;/isbn&gt;&lt;urls&gt;&lt;/urls&gt;&lt;/record&gt;&lt;/Cite&gt;&lt;/EndNote&gt;</w:instrText>
      </w:r>
      <w:r>
        <w:fldChar w:fldCharType="separate"/>
      </w:r>
      <w:r w:rsidR="004D22D3">
        <w:rPr>
          <w:noProof/>
        </w:rPr>
        <w:t>[35]</w:t>
      </w:r>
      <w:r>
        <w:fldChar w:fldCharType="end"/>
      </w:r>
      <w:r>
        <w:rPr>
          <w:rFonts w:eastAsia="新細明體" w:hint="eastAsia"/>
        </w:rPr>
        <w:t>;</w:t>
      </w:r>
      <w:r>
        <w:rPr>
          <w:rFonts w:hint="eastAsia"/>
        </w:rPr>
        <w:t xml:space="preserve"> Gilda </w:t>
      </w:r>
      <w:r>
        <w:rPr>
          <w:rFonts w:hint="eastAsia"/>
          <w:i/>
          <w:iCs/>
        </w:rPr>
        <w:t>et al</w:t>
      </w:r>
      <w:r>
        <w:rPr>
          <w:rFonts w:hint="eastAsia"/>
        </w:rPr>
        <w:t xml:space="preserve">.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r>
        <w:fldChar w:fldCharType="begin"/>
      </w:r>
      <w:r w:rsidR="004D22D3">
        <w:instrText xml:space="preserve"> ADDIN EN.CITE &lt;EndNote&gt;&lt;Cite&gt;&lt;Author&gt;Assis&lt;/Author&gt;&lt;Year&gt;2016&lt;/Year&gt;&lt;RecNum&gt;43&lt;/RecNum&gt;&lt;DisplayText&gt;[36]&lt;/DisplayText&gt;&lt;record&gt;&lt;rec-number&gt;43&lt;/rec-number&gt;&lt;foreign-keys&gt;&lt;key app="EN" db-id="a9p9sd5zca0xate9207x0ttfrx9aepe9wafr" timestamp="1685971202"&gt;43&lt;/key&gt;&lt;/foreign-keys&gt;&lt;ref-type name="Journal Article"&gt;17&lt;/ref-type&gt;&lt;contributors&gt;&lt;authors&gt;&lt;author&gt;Assis, Gilda Aparecida de&lt;/author&gt;&lt;author&gt;Corrêa, Ana Grasielle Dionísio&lt;/author&gt;&lt;author&gt;Martins, Maria Bernardete Rodrigues&lt;/author&gt;&lt;author&gt;Pedrozo, Wendel Goes&lt;/author&gt;&lt;author&gt;Lopes, Roseli de Deus&lt;/author&gt;&lt;/authors&gt;&lt;/contributors&gt;&lt;titles&gt;&lt;title&gt;An augmented reality system for upper-limb post-stroke motor rehabilitation: a feasibility study&lt;/title&gt;&lt;secondary-title&gt;Disability and Rehabilitation: Assistive Technology&lt;/secondary-title&gt;&lt;/titles&gt;&lt;periodical&gt;&lt;full-title&gt;Disability and Rehabilitation: Assistive Technology&lt;/full-title&gt;&lt;/periodical&gt;&lt;pages&gt;521-528&lt;/pages&gt;&lt;volume&gt;11&lt;/volume&gt;&lt;number&gt;6&lt;/number&gt;&lt;dates&gt;&lt;year&gt;2016&lt;/year&gt;&lt;/dates&gt;&lt;isbn&gt;1748-3107&lt;/isbn&gt;&lt;urls&gt;&lt;/urls&gt;&lt;/record&gt;&lt;/Cite&gt;&lt;/EndNote&gt;</w:instrText>
      </w:r>
      <w:r>
        <w:fldChar w:fldCharType="separate"/>
      </w:r>
      <w:r w:rsidR="004D22D3">
        <w:rPr>
          <w:noProof/>
        </w:rPr>
        <w:t>[36]</w:t>
      </w:r>
      <w:r>
        <w:fldChar w:fldCharType="end"/>
      </w:r>
      <w:r>
        <w:rPr>
          <w:rFonts w:eastAsia="新細明體" w:hint="eastAsia"/>
        </w:rPr>
        <w:t>.</w:t>
      </w:r>
      <w:r>
        <w:rPr>
          <w:rFonts w:hint="eastAsia"/>
        </w:rPr>
        <w:t xml:space="preserve"> This method of using EMG to predict the movement intention of the user's affected hand and inputting commands into VR has also been used in the other literature </w:t>
      </w:r>
      <w:r>
        <w:fldChar w:fldCharType="begin"/>
      </w:r>
      <w:r w:rsidR="004D22D3">
        <w:instrText xml:space="preserve"> ADDIN EN.CITE &lt;EndNote&gt;&lt;Cite&gt;&lt;Author&gt;Boschmann&lt;/Author&gt;&lt;Year&gt;2021&lt;/Year&gt;&lt;RecNum&gt;42&lt;/RecNum&gt;&lt;DisplayText&gt;[37]&lt;/DisplayText&gt;&lt;record&gt;&lt;rec-number&gt;42&lt;/rec-number&gt;&lt;foreign-keys&gt;&lt;key app="EN" db-id="a9p9sd5zca0xate9207x0ttfrx9aepe9wafr" timestamp="1685971199"&gt;42&lt;/key&gt;&lt;/foreign-keys&gt;&lt;ref-type name="Journal Article"&gt;17&lt;/ref-type&gt;&lt;contributors&gt;&lt;authors&gt;&lt;author&gt;Boschmann, Alexander&lt;/author&gt;&lt;author&gt;Neuhaus, Dorothee&lt;/author&gt;&lt;author&gt;Vogt, Sarah&lt;/author&gt;&lt;author&gt;Kaltschmidt, Christian&lt;/author&gt;&lt;author&gt;Platzner, Marco&lt;/author&gt;&lt;author&gt;Dosen, Strahinja&lt;/author&gt;&lt;/authors&gt;&lt;/contributors&gt;&lt;titles&gt;&lt;title&gt;Immersive augmented reality system for the training of pattern classification control with a myoelectric prosthesis&lt;/title&gt;&lt;secondary-title&gt;Journal of neuroengineering and rehabilitation&lt;/secondary-title&gt;&lt;/titles&gt;&lt;periodical&gt;&lt;full-title&gt;Journal of NeuroEngineering and Rehabilitation&lt;/full-title&gt;&lt;/periodical&gt;&lt;pages&gt;1-15&lt;/pages&gt;&lt;volume&gt;18&lt;/volume&gt;&lt;number&gt;1&lt;/number&gt;&lt;dates&gt;&lt;year&gt;2021&lt;/year&gt;&lt;/dates&gt;&lt;isbn&gt;1743-0003&lt;/isbn&gt;&lt;urls&gt;&lt;/urls&gt;&lt;/record&gt;&lt;/Cite&gt;&lt;/EndNote&gt;</w:instrText>
      </w:r>
      <w:r>
        <w:fldChar w:fldCharType="separate"/>
      </w:r>
      <w:r w:rsidR="004D22D3">
        <w:rPr>
          <w:noProof/>
        </w:rPr>
        <w:t>[37]</w:t>
      </w:r>
      <w:r>
        <w:fldChar w:fldCharType="end"/>
      </w:r>
      <w:r>
        <w:rPr>
          <w:rFonts w:eastAsia="新細明體" w:hint="eastAsia"/>
        </w:rPr>
        <w:t>.</w:t>
      </w:r>
    </w:p>
    <w:p w14:paraId="24F72EA9" w14:textId="77777777" w:rsidR="00D95790" w:rsidRDefault="00D95790">
      <w:pPr>
        <w:ind w:firstLine="480"/>
      </w:pPr>
    </w:p>
    <w:p w14:paraId="39C5D96B" w14:textId="77777777" w:rsidR="00D95790" w:rsidRDefault="00000000">
      <w:pPr>
        <w:pStyle w:val="2"/>
      </w:pPr>
      <w:bookmarkStart w:id="45" w:name="_1.2.5_Immersive_Rehabilitation"/>
      <w:bookmarkStart w:id="46" w:name="_Ref136961051"/>
      <w:bookmarkStart w:id="47" w:name="_Toc139648182"/>
      <w:bookmarkEnd w:id="45"/>
      <w:r>
        <w:t>1.2.5 Immersive Rehabilitation via Mobile Phone</w:t>
      </w:r>
      <w:bookmarkEnd w:id="46"/>
      <w:bookmarkEnd w:id="47"/>
    </w:p>
    <w:p w14:paraId="7632B768" w14:textId="3E895F26" w:rsidR="00D95790" w:rsidRDefault="00000000">
      <w:pPr>
        <w:ind w:firstLine="480"/>
        <w:rPr>
          <w:rFonts w:eastAsia="新細明體"/>
        </w:rPr>
      </w:pPr>
      <w:r>
        <w:rPr>
          <w:rFonts w:hint="eastAsia"/>
        </w:rPr>
        <w:t>Another research also aims to solve the problem that the cost of VR equipment is too high for telemedicine or personal use. A</w:t>
      </w:r>
      <w:r>
        <w:rPr>
          <w:rFonts w:ascii="新細明體" w:eastAsia="新細明體" w:hAnsi="新細明體" w:hint="eastAsia"/>
        </w:rPr>
        <w:t xml:space="preserve"> </w:t>
      </w:r>
      <w:r>
        <w:rPr>
          <w:rFonts w:hint="eastAsia"/>
        </w:rPr>
        <w:t xml:space="preserve">study shows that the existing VR rehabilitation systems have some limitations, making it difficult for ordinary patients to use them easily, such as relying on a pre-established static safety environment and high costs that make it difficult for individuals to afford </w:t>
      </w:r>
      <w:r>
        <w:fldChar w:fldCharType="begin"/>
      </w:r>
      <w:r w:rsidR="00A15968">
        <w:instrText xml:space="preserve"> ADDIN EN.CITE &lt;EndNote&gt;&lt;Cite&gt;&lt;Author&gt;Rothgangel&lt;/Author&gt;&lt;Year&gt;2019&lt;/Year&gt;&lt;RecNum&gt;52&lt;/RecNum&gt;&lt;DisplayText&gt;[29]&lt;/DisplayText&gt;&lt;record&gt;&lt;rec-number&gt;52&lt;/rec-number&gt;&lt;foreign-keys&gt;&lt;key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rsidR="00A15968">
        <w:rPr>
          <w:noProof/>
        </w:rPr>
        <w:t>[29]</w:t>
      </w:r>
      <w:r>
        <w:fldChar w:fldCharType="end"/>
      </w:r>
      <w:r>
        <w:rPr>
          <w:rFonts w:eastAsia="新細明體" w:hint="eastAsia"/>
        </w:rPr>
        <w:t>.</w:t>
      </w:r>
    </w:p>
    <w:p w14:paraId="12B3134F" w14:textId="3E3F7226" w:rsidR="00D95790" w:rsidRDefault="00000000">
      <w:pPr>
        <w:ind w:firstLine="480"/>
      </w:pPr>
      <w:r>
        <w:lastRenderedPageBreak/>
        <w:t>An</w:t>
      </w:r>
      <w:r>
        <w:rPr>
          <w:rFonts w:hint="eastAsia"/>
        </w:rPr>
        <w:t xml:space="preserve">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r>
        <w:fldChar w:fldCharType="begin"/>
      </w:r>
      <w:r w:rsidR="00A15968">
        <w:instrText xml:space="preserve"> ADDIN EN.CITE &lt;EndNote&gt;&lt;Cite&gt;&lt;Author&gt;Laver&lt;/Author&gt;&lt;Year&gt;2015&lt;/Year&gt;&lt;RecNum&gt;53&lt;/RecNum&gt;&lt;DisplayText&gt;[28]&lt;/DisplayText&gt;&lt;record&gt;&lt;rec-number&gt;53&lt;/rec-number&gt;&lt;foreign-keys&gt;&lt;key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rsidR="00A15968">
        <w:rPr>
          <w:noProof/>
        </w:rPr>
        <w:t>[28]</w:t>
      </w:r>
      <w:r>
        <w:fldChar w:fldCharType="end"/>
      </w:r>
      <w:r>
        <w:rPr>
          <w:rFonts w:eastAsia="新細明體" w:hint="eastAsia"/>
        </w:rPr>
        <w:t>.</w:t>
      </w:r>
      <w:r>
        <w:rPr>
          <w:rFonts w:hint="eastAsia"/>
        </w:rPr>
        <w:t xml:space="preserve">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14:paraId="7AF8815B" w14:textId="3896E6D9" w:rsidR="00D95790" w:rsidRDefault="00000000">
      <w:pPr>
        <w:ind w:firstLine="480"/>
      </w:pPr>
      <w:r>
        <w:rPr>
          <w:rFonts w:hint="eastAsia"/>
        </w:rPr>
        <w:t xml:space="preserve">To solve this problem, </w:t>
      </w:r>
      <w:proofErr w:type="spellStart"/>
      <w:r>
        <w:rPr>
          <w:rFonts w:hint="eastAsia"/>
        </w:rPr>
        <w:t>Zirbel</w:t>
      </w:r>
      <w:proofErr w:type="spellEnd"/>
      <w:r>
        <w:rPr>
          <w:rFonts w:hint="eastAsia"/>
        </w:rPr>
        <w:t xml:space="preserve"> </w:t>
      </w:r>
      <w:r>
        <w:rPr>
          <w:rFonts w:hint="eastAsia"/>
          <w:i/>
          <w:iCs/>
        </w:rPr>
        <w:t>et al</w:t>
      </w:r>
      <w:r>
        <w:rPr>
          <w:rFonts w:hint="eastAsia"/>
        </w:rPr>
        <w:t xml:space="preserve">. develop a low-cost, portable, flexible, and interactive VR system called </w:t>
      </w:r>
      <w:proofErr w:type="spellStart"/>
      <w:r>
        <w:rPr>
          <w:rFonts w:hint="eastAsia"/>
        </w:rPr>
        <w:t>VRehab</w:t>
      </w:r>
      <w:proofErr w:type="spellEnd"/>
      <w:r>
        <w:rPr>
          <w:rFonts w:hint="eastAsia"/>
        </w:rPr>
        <w:t xml:space="preserve"> system </w:t>
      </w:r>
      <w:r>
        <w:fldChar w:fldCharType="begin"/>
      </w:r>
      <w:r w:rsidR="004D22D3">
        <w:instrText xml:space="preserve"> ADDIN EN.CITE &lt;EndNote&gt;&lt;Cite&gt;&lt;Author&gt;Zirbel&lt;/Author&gt;&lt;Year&gt;2018&lt;/Year&gt;&lt;RecNum&gt;27&lt;/RecNum&gt;&lt;DisplayText&gt;[38]&lt;/DisplayText&gt;&lt;record&gt;&lt;rec-number&gt;27&lt;/rec-number&gt;&lt;foreign-keys&gt;&lt;key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rsidR="004D22D3">
        <w:rPr>
          <w:noProof/>
        </w:rPr>
        <w:t>[38]</w:t>
      </w:r>
      <w:r>
        <w:fldChar w:fldCharType="end"/>
      </w:r>
      <w:r>
        <w:rPr>
          <w:rFonts w:hint="eastAsia"/>
        </w:rPr>
        <w:t xml:space="preserve">. The system uses a smartphone as a display and computing device, which uses Google Cardboard, a low-cost headset made of lens and corrugated cardboard, and Myo armband worn on the user's arm </w:t>
      </w:r>
      <w:r>
        <w:fldChar w:fldCharType="begin"/>
      </w:r>
      <w:r w:rsidR="004D22D3">
        <w:instrText xml:space="preserve"> ADDIN EN.CITE &lt;EndNote&gt;&lt;Cite&gt;&lt;Author&gt;Labs&lt;/Author&gt;&lt;Year&gt;2014&lt;/Year&gt;&lt;RecNum&gt;7&lt;/RecNum&gt;&lt;DisplayText&gt;[39]&lt;/DisplayText&gt;&lt;record&gt;&lt;rec-number&gt;7&lt;/rec-number&gt;&lt;foreign-keys&gt;&lt;key app="EN" db-id="a9p9sd5zca0xate9207x0ttfrx9aepe9wafr" timestamp="1685967335"&gt;7&lt;/key&gt;&lt;/foreign-keys&gt;&lt;ref-type name="Blog"&gt;56&lt;/ref-type&gt;&lt;contributors&gt;&lt;authors&gt;&lt;author&gt;Thalmic Labs&lt;/author&gt;&lt;/authors&gt;&lt;/contributors&gt;&lt;titles&gt;&lt;title&gt;The Evolution of the Myo armband&lt;/title&gt;&lt;/titles&gt;&lt;dates&gt;&lt;year&gt;2014&lt;/year&gt;&lt;/dates&gt;&lt;urls&gt;&lt;related-urls&gt;&lt;url&gt;https://medium.com/thalmic/the-evolution-of-the-myo-armband-24d7e6793f7f&lt;/url&gt;&lt;/related-urls&gt;&lt;/urls&gt;&lt;/record&gt;&lt;/Cite&gt;&lt;/EndNote&gt;</w:instrText>
      </w:r>
      <w:r>
        <w:fldChar w:fldCharType="separate"/>
      </w:r>
      <w:r w:rsidR="004D22D3">
        <w:rPr>
          <w:noProof/>
        </w:rPr>
        <w:t>[39]</w:t>
      </w:r>
      <w:r>
        <w:fldChar w:fldCharType="end"/>
      </w:r>
      <w:r>
        <w:rPr>
          <w:rFonts w:hint="eastAsia"/>
        </w:rPr>
        <w:t xml:space="preserve">. Myo armband predicts hand gestures through EMG signals and uses low-cost Bluetooth transmits the signal to the mobile phone, and then assists the user to make a series of decisions in the virtual environment. The whole thing costs just 100 to 300 USD and can be set up in 10 minutes; Based on the needs of the general stroke rehabilitation, </w:t>
      </w:r>
      <w:proofErr w:type="spellStart"/>
      <w:r>
        <w:rPr>
          <w:rFonts w:hint="eastAsia"/>
        </w:rPr>
        <w:t>LaPiana</w:t>
      </w:r>
      <w:proofErr w:type="spellEnd"/>
      <w:r>
        <w:rPr>
          <w:rFonts w:hint="eastAsia"/>
        </w:rPr>
        <w:t xml:space="preserve"> </w:t>
      </w:r>
      <w:r>
        <w:rPr>
          <w:rFonts w:hint="eastAsia"/>
          <w:i/>
          <w:iCs/>
        </w:rPr>
        <w:t>et al</w:t>
      </w:r>
      <w:r>
        <w:rPr>
          <w:rFonts w:hint="eastAsia"/>
        </w:rPr>
        <w:t xml:space="preserve">. has also developed an AR upper limb rehabilitation system using a mobile phone as a platform </w:t>
      </w:r>
      <w:r>
        <w:fldChar w:fldCharType="begin"/>
      </w:r>
      <w:r w:rsidR="004D22D3">
        <w:instrText xml:space="preserve"> ADDIN EN.CITE &lt;EndNote&gt;&lt;Cite&gt;&lt;Author&gt;LaPiana&lt;/Author&gt;&lt;Year&gt;2020&lt;/Year&gt;&lt;RecNum&gt;38&lt;/RecNum&gt;&lt;DisplayText&gt;[40]&lt;/DisplayText&gt;&lt;record&gt;&lt;rec-number&gt;38&lt;/rec-number&gt;&lt;foreign-keys&gt;&lt;key app="EN" db-id="a9p9sd5zca0xate9207x0ttfrx9aepe9wafr" timestamp="1685971191"&gt;38&lt;/key&gt;&lt;/foreign-keys&gt;&lt;ref-type name="Journal Article"&gt;17&lt;/ref-type&gt;&lt;contributors&gt;&lt;authors&gt;&lt;author&gt;LaPiana, Nina&lt;/author&gt;&lt;author&gt;Duong, Alvin&lt;/author&gt;&lt;author&gt;Lee, Alex&lt;/author&gt;&lt;author&gt;Alschitz, Leon&lt;/author&gt;&lt;author&gt;Silva, Rafael ML&lt;/author&gt;&lt;author&gt;Early, Jody&lt;/author&gt;&lt;author&gt;Bunnell, Aaron&lt;/author&gt;&lt;author&gt;Mourad, Pierre&lt;/author&gt;&lt;/authors&gt;&lt;/contributors&gt;&lt;titles&gt;&lt;title&gt;Acceptability of a mobile phone–based augmented reality game for rehabilitation of patients with upper limb deficits from stroke: Case study&lt;/title&gt;&lt;secondary-title&gt;JMIR rehabilitation and assistive technologies&lt;/secondary-title&gt;&lt;/titles&gt;&lt;periodical&gt;&lt;full-title&gt;JMIR rehabilitation and assistive technologies&lt;/full-title&gt;&lt;/periodical&gt;&lt;pages&gt;e17822&lt;/pages&gt;&lt;volume&gt;7&lt;/volume&gt;&lt;number&gt;2&lt;/number&gt;&lt;dates&gt;&lt;year&gt;2020&lt;/year&gt;&lt;/dates&gt;&lt;urls&gt;&lt;/urls&gt;&lt;/record&gt;&lt;/Cite&gt;&lt;/EndNote&gt;</w:instrText>
      </w:r>
      <w:r>
        <w:fldChar w:fldCharType="separate"/>
      </w:r>
      <w:r w:rsidR="004D22D3">
        <w:rPr>
          <w:noProof/>
        </w:rPr>
        <w:t>[40]</w:t>
      </w:r>
      <w:r>
        <w:fldChar w:fldCharType="end"/>
      </w:r>
      <w:r>
        <w:rPr>
          <w:rFonts w:eastAsia="新細明體" w:hint="eastAsia"/>
        </w:rPr>
        <w:t>.</w:t>
      </w:r>
      <w:r>
        <w:rPr>
          <w:rFonts w:hint="eastAsia"/>
        </w:rPr>
        <w:t xml:space="preserve"> The system uses </w:t>
      </w:r>
      <w:proofErr w:type="spellStart"/>
      <w:r>
        <w:rPr>
          <w:rFonts w:hint="eastAsia"/>
        </w:rPr>
        <w:t>ARTag</w:t>
      </w:r>
      <w:proofErr w:type="spellEnd"/>
      <w:r>
        <w:rPr>
          <w:rFonts w:hint="eastAsia"/>
        </w:rPr>
        <w:t xml:space="preserve">, a position marker system that can be applied in AR technology </w:t>
      </w:r>
      <w:r>
        <w:fldChar w:fldCharType="begin"/>
      </w:r>
      <w:r w:rsidR="004D22D3">
        <w:instrText xml:space="preserve"> ADDIN EN.CITE &lt;EndNote&gt;&lt;Cite&gt;&lt;Author&gt;Fiala&lt;/Author&gt;&lt;Year&gt;2005&lt;/Year&gt;&lt;RecNum&gt;37&lt;/RecNum&gt;&lt;DisplayText&gt;[41]&lt;/DisplayText&gt;&lt;record&gt;&lt;rec-number&gt;37&lt;/rec-number&gt;&lt;foreign-keys&gt;&lt;key app="EN" db-id="a9p9sd5zca0xate9207x0ttfrx9aepe9wafr" timestamp="1685971190"&gt;37&lt;/key&gt;&lt;/foreign-keys&gt;&lt;ref-type name="Generic"&gt;13&lt;/ref-type&gt;&lt;contributors&gt;&lt;authors&gt;&lt;author&gt;Fiala, Mark&lt;/author&gt;&lt;/authors&gt;&lt;/contributors&gt;&lt;titles&gt;&lt;title&gt;Artag, a fiducial marker system using digital techniques, vol. 2&lt;/title&gt;&lt;/titles&gt;&lt;dates&gt;&lt;year&gt;2005&lt;/year&gt;&lt;/dates&gt;&lt;publisher&gt;July&lt;/publisher&gt;&lt;urls&gt;&lt;/urls&gt;&lt;/record&gt;&lt;/Cite&gt;&lt;/EndNote&gt;</w:instrText>
      </w:r>
      <w:r>
        <w:fldChar w:fldCharType="separate"/>
      </w:r>
      <w:r w:rsidR="004D22D3">
        <w:rPr>
          <w:noProof/>
        </w:rPr>
        <w:t>[41]</w:t>
      </w:r>
      <w:r>
        <w:fldChar w:fldCharType="end"/>
      </w:r>
      <w:r>
        <w:rPr>
          <w:rFonts w:eastAsia="新細明體" w:hint="eastAsia"/>
        </w:rPr>
        <w:t>,</w:t>
      </w:r>
      <w:r>
        <w:rPr>
          <w:rFonts w:hint="eastAsia"/>
        </w:rPr>
        <w:t xml:space="preserve"> to locate the position of the patient's hand to complete a series of entertaining tasks. The lack of in-depth efficacy verification in both documents suggests that research in this field is still developing and has yet to reach maturity.</w:t>
      </w:r>
    </w:p>
    <w:p w14:paraId="2A878116" w14:textId="77777777" w:rsidR="00D95790" w:rsidRDefault="00D95790">
      <w:pPr>
        <w:ind w:firstLine="480"/>
        <w:rPr>
          <w:rFonts w:eastAsia="新細明體"/>
        </w:rPr>
      </w:pPr>
    </w:p>
    <w:p w14:paraId="5166AC45" w14:textId="77777777" w:rsidR="00BA3490" w:rsidRDefault="00BA3490">
      <w:pPr>
        <w:ind w:firstLine="480"/>
        <w:rPr>
          <w:rFonts w:eastAsia="新細明體"/>
        </w:rPr>
      </w:pPr>
    </w:p>
    <w:p w14:paraId="6EFBCA73" w14:textId="77777777" w:rsidR="00BA3490" w:rsidRDefault="00BA3490">
      <w:pPr>
        <w:ind w:firstLine="480"/>
        <w:rPr>
          <w:rFonts w:eastAsia="新細明體"/>
        </w:rPr>
      </w:pPr>
    </w:p>
    <w:p w14:paraId="2FA6FA40" w14:textId="77777777" w:rsidR="00BA3490" w:rsidRDefault="00BA3490">
      <w:pPr>
        <w:ind w:firstLine="480"/>
        <w:rPr>
          <w:rFonts w:eastAsia="新細明體"/>
        </w:rPr>
      </w:pPr>
    </w:p>
    <w:p w14:paraId="30B495D6" w14:textId="77777777" w:rsidR="00BA3490" w:rsidRDefault="00BA3490">
      <w:pPr>
        <w:ind w:firstLine="480"/>
        <w:rPr>
          <w:rFonts w:eastAsia="新細明體"/>
        </w:rPr>
      </w:pPr>
    </w:p>
    <w:p w14:paraId="5C2E3E08" w14:textId="77777777" w:rsidR="00BA3490" w:rsidRDefault="00BA3490">
      <w:pPr>
        <w:ind w:firstLine="480"/>
        <w:rPr>
          <w:rFonts w:eastAsia="新細明體"/>
        </w:rPr>
      </w:pPr>
    </w:p>
    <w:p w14:paraId="2B6FFABE" w14:textId="77777777" w:rsidR="00D95790" w:rsidRDefault="00000000">
      <w:pPr>
        <w:pStyle w:val="TableType"/>
        <w:rPr>
          <w:rFonts w:eastAsia="新細明體"/>
        </w:rPr>
      </w:pPr>
      <w:bookmarkStart w:id="48" w:name="T1"/>
      <w:bookmarkStart w:id="49" w:name="_Toc138865720"/>
      <w:bookmarkStart w:id="50" w:name="_Toc139646677"/>
      <w:r>
        <w:rPr>
          <w:rFonts w:eastAsia="新細明體" w:hint="eastAsia"/>
        </w:rPr>
        <w:lastRenderedPageBreak/>
        <w:t>Ta</w:t>
      </w:r>
      <w:r>
        <w:rPr>
          <w:rFonts w:eastAsia="新細明體"/>
        </w:rPr>
        <w:t>ble 1</w:t>
      </w:r>
      <w:bookmarkEnd w:id="48"/>
      <w:r>
        <w:rPr>
          <w:rFonts w:eastAsia="新細明體"/>
        </w:rPr>
        <w:t xml:space="preserve"> Recent immersive rehabilitation</w:t>
      </w:r>
      <w:bookmarkEnd w:id="49"/>
      <w:bookmarkEnd w:id="50"/>
    </w:p>
    <w:tbl>
      <w:tblPr>
        <w:tblW w:w="0" w:type="auto"/>
        <w:tblCellMar>
          <w:left w:w="0" w:type="dxa"/>
          <w:right w:w="0" w:type="dxa"/>
        </w:tblCellMar>
        <w:tblLook w:val="0420" w:firstRow="1" w:lastRow="0" w:firstColumn="0" w:lastColumn="0" w:noHBand="0" w:noVBand="1"/>
      </w:tblPr>
      <w:tblGrid>
        <w:gridCol w:w="1410"/>
        <w:gridCol w:w="1336"/>
        <w:gridCol w:w="1506"/>
        <w:gridCol w:w="1954"/>
        <w:gridCol w:w="2484"/>
      </w:tblGrid>
      <w:tr w:rsidR="00D45822" w:rsidRPr="00BA3490" w14:paraId="44EBB92F" w14:textId="77777777" w:rsidTr="00D45822">
        <w:trPr>
          <w:trHeight w:val="827"/>
        </w:trPr>
        <w:tc>
          <w:tcPr>
            <w:tcW w:w="0" w:type="auto"/>
            <w:tcBorders>
              <w:top w:val="double" w:sz="12"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08AFF7B5" w14:textId="0C4B14E4" w:rsidR="00BA3490" w:rsidRPr="00BA3490" w:rsidRDefault="00BA3490" w:rsidP="00D45822">
            <w:pPr>
              <w:ind w:firstLineChars="0" w:firstLine="0"/>
              <w:jc w:val="center"/>
              <w:rPr>
                <w:rFonts w:eastAsia="新細明體"/>
              </w:rPr>
            </w:pPr>
            <w:r>
              <w:rPr>
                <w:rFonts w:eastAsia="新細明體"/>
                <w:b/>
                <w:bCs/>
              </w:rPr>
              <w:t>Reference</w:t>
            </w:r>
          </w:p>
        </w:tc>
        <w:tc>
          <w:tcPr>
            <w:tcW w:w="0" w:type="auto"/>
            <w:tcBorders>
              <w:top w:val="double" w:sz="12"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61BEA335" w14:textId="7F0C8283" w:rsidR="00BA3490" w:rsidRPr="00BA3490" w:rsidRDefault="00BA3490" w:rsidP="00D45822">
            <w:pPr>
              <w:ind w:firstLineChars="0" w:firstLine="0"/>
              <w:jc w:val="center"/>
              <w:rPr>
                <w:rFonts w:eastAsia="新細明體"/>
              </w:rPr>
            </w:pPr>
            <w:r w:rsidRPr="00BA3490">
              <w:rPr>
                <w:rFonts w:eastAsia="新細明體"/>
                <w:b/>
                <w:bCs/>
              </w:rPr>
              <w:t xml:space="preserve">Duration </w:t>
            </w:r>
          </w:p>
        </w:tc>
        <w:tc>
          <w:tcPr>
            <w:tcW w:w="0" w:type="auto"/>
            <w:tcBorders>
              <w:top w:val="double" w:sz="12"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69881AE4" w14:textId="77777777" w:rsidR="00BA3490" w:rsidRPr="00BA3490" w:rsidRDefault="00BA3490" w:rsidP="00D45822">
            <w:pPr>
              <w:ind w:firstLineChars="0" w:firstLine="0"/>
              <w:jc w:val="center"/>
              <w:rPr>
                <w:rFonts w:eastAsia="新細明體"/>
              </w:rPr>
            </w:pPr>
            <w:r w:rsidRPr="00BA3490">
              <w:rPr>
                <w:rFonts w:eastAsia="新細明體"/>
                <w:b/>
                <w:bCs/>
              </w:rPr>
              <w:t>Number of patients</w:t>
            </w:r>
          </w:p>
        </w:tc>
        <w:tc>
          <w:tcPr>
            <w:tcW w:w="0" w:type="auto"/>
            <w:tcBorders>
              <w:top w:val="double" w:sz="12"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257C9996" w14:textId="1639862A" w:rsidR="00BA3490" w:rsidRPr="00BA3490" w:rsidRDefault="00BA3490" w:rsidP="00D45822">
            <w:pPr>
              <w:ind w:firstLineChars="0" w:firstLine="0"/>
              <w:jc w:val="center"/>
              <w:rPr>
                <w:rFonts w:eastAsia="新細明體"/>
              </w:rPr>
            </w:pPr>
            <w:r w:rsidRPr="00BA3490">
              <w:rPr>
                <w:rFonts w:eastAsia="新細明體"/>
                <w:b/>
                <w:bCs/>
              </w:rPr>
              <w:t>Method</w:t>
            </w:r>
          </w:p>
        </w:tc>
        <w:tc>
          <w:tcPr>
            <w:tcW w:w="0" w:type="auto"/>
            <w:tcBorders>
              <w:top w:val="double" w:sz="12"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381CD387" w14:textId="37DCAC49" w:rsidR="00BA3490" w:rsidRPr="00BA3490" w:rsidRDefault="00BA3490" w:rsidP="00D45822">
            <w:pPr>
              <w:ind w:firstLineChars="0" w:firstLine="0"/>
              <w:jc w:val="center"/>
              <w:rPr>
                <w:rFonts w:eastAsia="新細明體"/>
              </w:rPr>
            </w:pPr>
            <w:r w:rsidRPr="00BA3490">
              <w:rPr>
                <w:rFonts w:eastAsia="新細明體"/>
                <w:b/>
                <w:bCs/>
              </w:rPr>
              <w:t xml:space="preserve">Significant </w:t>
            </w:r>
            <w:r w:rsidR="00D45822" w:rsidRPr="00BA3490">
              <w:rPr>
                <w:rFonts w:eastAsia="新細明體"/>
                <w:b/>
                <w:bCs/>
              </w:rPr>
              <w:t>improvement</w:t>
            </w:r>
          </w:p>
        </w:tc>
      </w:tr>
      <w:tr w:rsidR="00D45822" w:rsidRPr="00BA3490" w14:paraId="54FEFBE8" w14:textId="77777777" w:rsidTr="00D45822">
        <w:trPr>
          <w:trHeight w:val="854"/>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222C236E" w14:textId="308D34A5" w:rsidR="00BA3490" w:rsidRPr="00BA3490" w:rsidRDefault="002A4983" w:rsidP="00D45822">
            <w:pPr>
              <w:ind w:firstLineChars="0" w:firstLine="0"/>
              <w:jc w:val="center"/>
              <w:rPr>
                <w:rFonts w:eastAsia="新細明體"/>
              </w:rPr>
            </w:pPr>
            <w:r>
              <w:fldChar w:fldCharType="begin"/>
            </w:r>
            <w:r w:rsidR="00A15968">
              <w:instrText xml:space="preserve"> ADDIN EN.CITE &lt;EndNote&gt;&lt;Cite&gt;&lt;Author&gt;Miclaus&lt;/Author&gt;&lt;Year&gt;2020&lt;/Year&gt;&lt;RecNum&gt;48&lt;/RecNum&gt;&lt;DisplayText&gt;[33]&lt;/DisplayText&gt;&lt;record&gt;&lt;rec-number&gt;48&lt;/rec-number&gt;&lt;foreign-keys&gt;&lt;key app="EN" db-id="a9p9sd5zca0xate9207x0ttfrx9aepe9wafr" timestamp="1685971212"&gt;48&lt;/key&gt;&lt;/foreign-keys&gt;&lt;ref-type name="Journal Article"&gt;17&lt;/ref-type&gt;&lt;contributors&gt;&lt;authors&gt;&lt;author&gt;Miclaus, Roxana&lt;/author&gt;&lt;author&gt;Roman, Nadinne&lt;/author&gt;&lt;author&gt;Caloian, Silviu&lt;/author&gt;&lt;author&gt;Mitoiu, Brindusa&lt;/author&gt;&lt;author&gt;Suciu, Oana&lt;/author&gt;&lt;author&gt;Onofrei, Roxana Ramona&lt;/author&gt;&lt;author&gt;Pavel, Ecaterina&lt;/author&gt;&lt;author&gt;Neculau, Andrea&lt;/author&gt;&lt;/authors&gt;&lt;/contributors&gt;&lt;titles&gt;&lt;title&gt;Non-immersive virtual reality for post-stroke upper extremity rehabilitation: a small cohort randomized trial&lt;/title&gt;&lt;secondary-title&gt;Brain Sciences&lt;/secondary-title&gt;&lt;/titles&gt;&lt;periodical&gt;&lt;full-title&gt;Brain sciences&lt;/full-title&gt;&lt;/periodical&gt;&lt;pages&gt;655&lt;/pages&gt;&lt;volume&gt;10&lt;/volume&gt;&lt;number&gt;9&lt;/number&gt;&lt;dates&gt;&lt;year&gt;2020&lt;/year&gt;&lt;/dates&gt;&lt;isbn&gt;2076-3425&lt;/isbn&gt;&lt;urls&gt;&lt;/urls&gt;&lt;/record&gt;&lt;/Cite&gt;&lt;/EndNote&gt;</w:instrText>
            </w:r>
            <w:r>
              <w:fldChar w:fldCharType="separate"/>
            </w:r>
            <w:r w:rsidR="00A15968">
              <w:rPr>
                <w:noProof/>
              </w:rPr>
              <w:t>[33]</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2580742" w14:textId="3826FE11" w:rsidR="00BA3490" w:rsidRPr="00BA3490" w:rsidRDefault="00BA3490" w:rsidP="00D45822">
            <w:pPr>
              <w:ind w:firstLineChars="0" w:firstLine="0"/>
              <w:jc w:val="center"/>
              <w:rPr>
                <w:rFonts w:eastAsia="新細明體"/>
              </w:rPr>
            </w:pPr>
            <w:r w:rsidRPr="00BA3490">
              <w:rPr>
                <w:rFonts w:eastAsia="新細明體"/>
              </w:rPr>
              <w:t xml:space="preserve">9 </w:t>
            </w:r>
            <w:r w:rsidR="00D45822" w:rsidRPr="00BA3490">
              <w:rPr>
                <w:rFonts w:eastAsia="新細明體"/>
              </w:rPr>
              <w:t>months</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561B2FB7" w14:textId="288CA86F" w:rsidR="00BA3490" w:rsidRPr="00BA3490" w:rsidRDefault="00BA3490" w:rsidP="00D45822">
            <w:pPr>
              <w:ind w:firstLineChars="0" w:firstLine="0"/>
              <w:jc w:val="center"/>
              <w:rPr>
                <w:rFonts w:eastAsia="新細明體"/>
              </w:rPr>
            </w:pPr>
            <w:r w:rsidRPr="00BA3490">
              <w:rPr>
                <w:rFonts w:eastAsia="新細明體"/>
              </w:rPr>
              <w:t>55 (stroke)</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6C0256EB" w14:textId="77777777" w:rsidR="00BA3490" w:rsidRPr="00BA3490" w:rsidRDefault="00BA3490" w:rsidP="00D45822">
            <w:pPr>
              <w:ind w:firstLineChars="0" w:firstLine="0"/>
              <w:jc w:val="center"/>
              <w:rPr>
                <w:rFonts w:eastAsia="新細明體"/>
              </w:rPr>
            </w:pPr>
            <w:r w:rsidRPr="00BA3490">
              <w:rPr>
                <w:rFonts w:eastAsia="新細明體"/>
              </w:rPr>
              <w:t>Non-immersive VR + Robotic gloves</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562437DB" w14:textId="467FA01B" w:rsidR="00F15B68" w:rsidRDefault="00BA3490" w:rsidP="00D45822">
            <w:pPr>
              <w:ind w:firstLineChars="0" w:firstLine="0"/>
              <w:jc w:val="center"/>
              <w:rPr>
                <w:rFonts w:eastAsia="新細明體"/>
                <w:b/>
                <w:bCs/>
              </w:rPr>
            </w:pPr>
            <w:r w:rsidRPr="00BA3490">
              <w:rPr>
                <w:rFonts w:eastAsia="新細明體"/>
                <w:b/>
                <w:bCs/>
              </w:rPr>
              <w:t>MMT, FMUE</w:t>
            </w:r>
          </w:p>
          <w:p w14:paraId="30CD749A" w14:textId="1622F52B" w:rsidR="00BA3490" w:rsidRPr="00BA3490" w:rsidRDefault="00BA3490" w:rsidP="00D45822">
            <w:pPr>
              <w:ind w:firstLineChars="0" w:firstLine="0"/>
              <w:jc w:val="center"/>
              <w:rPr>
                <w:rFonts w:eastAsia="新細明體"/>
              </w:rPr>
            </w:pPr>
            <w:r w:rsidRPr="00BA3490">
              <w:rPr>
                <w:rFonts w:eastAsia="新細明體"/>
              </w:rPr>
              <w:t>and</w:t>
            </w:r>
            <w:r w:rsidRPr="00BA3490">
              <w:rPr>
                <w:rFonts w:eastAsia="新細明體"/>
                <w:b/>
                <w:bCs/>
              </w:rPr>
              <w:t xml:space="preserve"> FIM</w:t>
            </w:r>
          </w:p>
        </w:tc>
      </w:tr>
      <w:tr w:rsidR="00D45822" w:rsidRPr="00BA3490" w14:paraId="3CF0E7C6" w14:textId="77777777" w:rsidTr="00D45822">
        <w:trPr>
          <w:trHeight w:val="820"/>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5512C374" w14:textId="37AE2172" w:rsidR="00BA3490" w:rsidRPr="00BA3490" w:rsidRDefault="002A4983" w:rsidP="00D45822">
            <w:pPr>
              <w:ind w:firstLineChars="0" w:firstLine="0"/>
              <w:jc w:val="center"/>
              <w:rPr>
                <w:rFonts w:eastAsia="新細明體"/>
              </w:rPr>
            </w:pPr>
            <w:r>
              <w:fldChar w:fldCharType="begin"/>
            </w:r>
            <w:r w:rsidR="00A15968">
              <w:instrText xml:space="preserve"> ADDIN EN.CITE &lt;EndNote&gt;&lt;Cite&gt;&lt;Author&gt;Weber&lt;/Author&gt;&lt;Year&gt;2019&lt;/Year&gt;&lt;RecNum&gt;47&lt;/RecNum&gt;&lt;DisplayText&gt;[34]&lt;/DisplayText&gt;&lt;record&gt;&lt;rec-number&gt;47&lt;/rec-number&gt;&lt;foreign-keys&gt;&lt;key app="EN" db-id="a9p9sd5zca0xate9207x0ttfrx9aepe9wafr" timestamp="1685971210"&gt;47&lt;/key&gt;&lt;/foreign-keys&gt;&lt;ref-type name="Journal Article"&gt;17&lt;/ref-type&gt;&lt;contributors&gt;&lt;authors&gt;&lt;author&gt;Weber, Lynne M&lt;/author&gt;&lt;author&gt;Nilsen, Dawn M&lt;/author&gt;&lt;author&gt;Gillen, Glen&lt;/author&gt;&lt;author&gt;Yoon, Jin&lt;/author&gt;&lt;author&gt;Stein, Joel&lt;/author&gt;&lt;/authors&gt;&lt;/contributors&gt;&lt;titles&gt;&lt;title&gt;Immersive virtual reality mirror therapy for upper limb recovery following stroke: A pilot study&lt;/title&gt;&lt;secondary-title&gt;American journal of physical medicine &amp;amp; rehabilitation&lt;/secondary-title&gt;&lt;/titles&gt;&lt;periodical&gt;&lt;full-title&gt;American journal of physical medicine &amp;amp; rehabilitation&lt;/full-title&gt;&lt;/periodical&gt;&lt;pages&gt;783&lt;/pages&gt;&lt;volume&gt;98&lt;/volume&gt;&lt;number&gt;9&lt;/number&gt;&lt;dates&gt;&lt;year&gt;2019&lt;/year&gt;&lt;/dates&gt;&lt;urls&gt;&lt;/urls&gt;&lt;/record&gt;&lt;/Cite&gt;&lt;/EndNote&gt;</w:instrText>
            </w:r>
            <w:r>
              <w:fldChar w:fldCharType="separate"/>
            </w:r>
            <w:r w:rsidR="00A15968">
              <w:rPr>
                <w:noProof/>
              </w:rPr>
              <w:t>[34]</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4BE1209E" w14:textId="0B0D2362" w:rsidR="00BA3490" w:rsidRPr="00BA3490" w:rsidRDefault="00BA3490" w:rsidP="00D45822">
            <w:pPr>
              <w:ind w:firstLineChars="0" w:firstLine="0"/>
              <w:jc w:val="center"/>
              <w:rPr>
                <w:rFonts w:eastAsia="新細明體"/>
              </w:rPr>
            </w:pPr>
            <w:r w:rsidRPr="00BA3490">
              <w:rPr>
                <w:rFonts w:eastAsia="新細明體"/>
              </w:rPr>
              <w:t>30 min</w:t>
            </w:r>
            <w:r w:rsidR="00D45822">
              <w:rPr>
                <w:rFonts w:eastAsia="新細明體"/>
              </w:rPr>
              <w:t xml:space="preserve"> </w:t>
            </w:r>
            <w:r w:rsidR="002E1CC4" w:rsidRPr="002E1CC4">
              <w:rPr>
                <w:rFonts w:eastAsia="新細明體" w:hint="eastAsia"/>
              </w:rPr>
              <w:t>×</w:t>
            </w:r>
            <w:r w:rsidR="00D45822">
              <w:rPr>
                <w:rFonts w:eastAsia="新細明體"/>
              </w:rPr>
              <w:t xml:space="preserve"> 12</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6AD2152" w14:textId="33D30DC0" w:rsidR="00BA3490" w:rsidRPr="00BA3490" w:rsidRDefault="00BA3490" w:rsidP="00D45822">
            <w:pPr>
              <w:ind w:firstLineChars="0" w:firstLine="0"/>
              <w:jc w:val="center"/>
              <w:rPr>
                <w:rFonts w:eastAsia="新細明體"/>
              </w:rPr>
            </w:pPr>
            <w:r w:rsidRPr="00BA3490">
              <w:rPr>
                <w:rFonts w:eastAsia="新細明體"/>
              </w:rPr>
              <w:t>10 (stroke)</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0AE40B0D" w14:textId="77777777" w:rsidR="00BA3490" w:rsidRPr="00BA3490" w:rsidRDefault="00BA3490" w:rsidP="00D45822">
            <w:pPr>
              <w:ind w:firstLineChars="0" w:firstLine="0"/>
              <w:jc w:val="center"/>
              <w:rPr>
                <w:rFonts w:eastAsia="新細明體"/>
              </w:rPr>
            </w:pPr>
            <w:r w:rsidRPr="00BA3490">
              <w:rPr>
                <w:rFonts w:eastAsia="新細明體"/>
              </w:rPr>
              <w:t>Immersive VR mirror therapy</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63A14B4C" w14:textId="77777777" w:rsidR="00D45822" w:rsidRDefault="00BA3490" w:rsidP="00D45822">
            <w:pPr>
              <w:ind w:firstLineChars="0" w:firstLine="0"/>
              <w:jc w:val="center"/>
              <w:rPr>
                <w:rFonts w:eastAsia="新細明體"/>
                <w:b/>
                <w:bCs/>
              </w:rPr>
            </w:pPr>
            <w:r w:rsidRPr="00BA3490">
              <w:rPr>
                <w:rFonts w:eastAsia="新細明體"/>
                <w:b/>
                <w:bCs/>
              </w:rPr>
              <w:t xml:space="preserve">FMUE </w:t>
            </w:r>
          </w:p>
          <w:p w14:paraId="6988B767" w14:textId="53E26110" w:rsidR="00BA3490" w:rsidRPr="00BA3490" w:rsidRDefault="00BA3490" w:rsidP="00D45822">
            <w:pPr>
              <w:ind w:firstLineChars="0" w:firstLine="0"/>
              <w:jc w:val="center"/>
              <w:rPr>
                <w:rFonts w:eastAsia="新細明體"/>
              </w:rPr>
            </w:pPr>
            <w:r w:rsidRPr="00BA3490">
              <w:rPr>
                <w:rFonts w:eastAsia="新細明體"/>
                <w:b/>
                <w:bCs/>
              </w:rPr>
              <w:t>(</w:t>
            </w:r>
            <w:r w:rsidR="00D45822" w:rsidRPr="00BA3490">
              <w:rPr>
                <w:rFonts w:eastAsia="新細明體"/>
                <w:b/>
                <w:bCs/>
              </w:rPr>
              <w:t>Not</w:t>
            </w:r>
            <w:r w:rsidRPr="00BA3490">
              <w:rPr>
                <w:rFonts w:eastAsia="新細明體"/>
                <w:b/>
                <w:bCs/>
              </w:rPr>
              <w:t xml:space="preserve"> significant)</w:t>
            </w:r>
          </w:p>
        </w:tc>
      </w:tr>
      <w:tr w:rsidR="00D45822" w:rsidRPr="00BA3490" w14:paraId="4CE2C165" w14:textId="77777777" w:rsidTr="00D45822">
        <w:trPr>
          <w:trHeight w:val="1123"/>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00F86C5A" w14:textId="57DE51B3" w:rsidR="00BA3490" w:rsidRPr="00BA3490" w:rsidRDefault="002A4983" w:rsidP="00D45822">
            <w:pPr>
              <w:ind w:firstLineChars="0" w:firstLine="0"/>
              <w:jc w:val="center"/>
              <w:rPr>
                <w:rFonts w:eastAsia="新細明體"/>
              </w:rPr>
            </w:pPr>
            <w:r>
              <w:fldChar w:fldCharType="begin">
                <w:fldData xml:space="preserve">PEVuZE5vdGU+PENpdGU+PEF1dGhvcj5MaW48L0F1dGhvcj48WWVhcj4yMDIyPC9ZZWFyPjxSZWNO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</w:fldData>
              </w:fldChar>
            </w:r>
            <w:r w:rsidR="00A15968">
              <w:instrText xml:space="preserve"> ADDIN EN.CITE </w:instrText>
            </w:r>
            <w:r w:rsidR="00A15968">
              <w:fldChar w:fldCharType="begin">
                <w:fldData xml:space="preserve">PEVuZE5vdGU+PENpdGU+PEF1dGhvcj5MaW48L0F1dGhvcj48WWVhcj4yMDIyPC9ZZWFyPjxSZWNO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</w:fldData>
              </w:fldChar>
            </w:r>
            <w:r w:rsidR="00A15968">
              <w:instrText xml:space="preserve"> ADDIN EN.CITE.DATA </w:instrText>
            </w:r>
            <w:r w:rsidR="00A15968">
              <w:fldChar w:fldCharType="end"/>
            </w:r>
            <w:r>
              <w:fldChar w:fldCharType="separate"/>
            </w:r>
            <w:r w:rsidR="00A15968">
              <w:rPr>
                <w:noProof/>
              </w:rPr>
              <w:t>[4, 5]</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55616EDE" w14:textId="77777777" w:rsidR="00BA3490" w:rsidRPr="00BA3490" w:rsidRDefault="00BA3490" w:rsidP="00D45822">
            <w:pPr>
              <w:ind w:firstLineChars="0" w:firstLine="0"/>
              <w:jc w:val="center"/>
              <w:rPr>
                <w:rFonts w:eastAsia="新細明體"/>
              </w:rPr>
            </w:pPr>
            <w:r w:rsidRPr="00BA3490">
              <w:rPr>
                <w:rFonts w:eastAsia="新細明體"/>
              </w:rPr>
              <w:t>12 weeks</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5E72101" w14:textId="6E6978FF" w:rsidR="00BA3490" w:rsidRPr="00BA3490" w:rsidRDefault="00BA3490" w:rsidP="00D45822">
            <w:pPr>
              <w:ind w:firstLineChars="0" w:firstLine="0"/>
              <w:jc w:val="center"/>
              <w:rPr>
                <w:rFonts w:eastAsia="新細明體"/>
              </w:rPr>
            </w:pPr>
            <w:r w:rsidRPr="00BA3490">
              <w:rPr>
                <w:rFonts w:eastAsia="新細明體"/>
              </w:rPr>
              <w:t>30 (healthy)</w:t>
            </w:r>
          </w:p>
          <w:p w14:paraId="5EE9E6F2" w14:textId="04CC5A2C" w:rsidR="00BA3490" w:rsidRPr="00BA3490" w:rsidRDefault="00BA3490" w:rsidP="00D45822">
            <w:pPr>
              <w:ind w:firstLineChars="0" w:firstLine="0"/>
              <w:jc w:val="center"/>
              <w:rPr>
                <w:rFonts w:eastAsia="新細明體"/>
              </w:rPr>
            </w:pPr>
            <w:r w:rsidRPr="00BA3490">
              <w:rPr>
                <w:rFonts w:eastAsia="新細明體"/>
              </w:rPr>
              <w:t>45 (stroke)</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4E4DCBF9" w14:textId="77777777" w:rsidR="00BA3490" w:rsidRPr="00BA3490" w:rsidRDefault="00BA3490" w:rsidP="00D45822">
            <w:pPr>
              <w:ind w:firstLineChars="0" w:firstLine="0"/>
              <w:jc w:val="center"/>
              <w:rPr>
                <w:rFonts w:eastAsia="新細明體"/>
              </w:rPr>
            </w:pPr>
            <w:r w:rsidRPr="00BA3490">
              <w:rPr>
                <w:rFonts w:eastAsia="新細明體"/>
              </w:rPr>
              <w:t>Immersive VR mirror therapy</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996E52D" w14:textId="77777777" w:rsidR="00BA3490" w:rsidRPr="00BA3490" w:rsidRDefault="00BA3490" w:rsidP="00D45822">
            <w:pPr>
              <w:ind w:firstLineChars="0" w:firstLine="0"/>
              <w:jc w:val="center"/>
              <w:rPr>
                <w:rFonts w:eastAsia="新細明體"/>
              </w:rPr>
            </w:pPr>
            <w:r w:rsidRPr="00BA3490">
              <w:rPr>
                <w:rFonts w:eastAsia="新細明體"/>
                <w:b/>
                <w:bCs/>
              </w:rPr>
              <w:t>FMUE, BBT</w:t>
            </w:r>
          </w:p>
        </w:tc>
      </w:tr>
      <w:tr w:rsidR="00D45822" w:rsidRPr="00BA3490" w14:paraId="36F19DDF" w14:textId="77777777" w:rsidTr="00D45822">
        <w:trPr>
          <w:trHeight w:val="1213"/>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3222158F" w14:textId="78737AB9" w:rsidR="00BA3490" w:rsidRPr="00BA3490" w:rsidRDefault="002A4983" w:rsidP="00D45822">
            <w:pPr>
              <w:ind w:firstLineChars="0" w:firstLine="0"/>
              <w:jc w:val="center"/>
              <w:rPr>
                <w:rFonts w:eastAsia="新細明體"/>
              </w:rPr>
            </w:pPr>
            <w:r>
              <w:fldChar w:fldCharType="begin"/>
            </w:r>
            <w:r w:rsidR="004D22D3">
              <w:instrText xml:space="preserve"> ADDIN EN.CITE &lt;EndNote&gt;&lt;Cite&gt;&lt;Author&gt;Assis&lt;/Author&gt;&lt;Year&gt;2016&lt;/Year&gt;&lt;RecNum&gt;43&lt;/RecNum&gt;&lt;DisplayText&gt;[36]&lt;/DisplayText&gt;&lt;record&gt;&lt;rec-number&gt;43&lt;/rec-number&gt;&lt;foreign-keys&gt;&lt;key app="EN" db-id="a9p9sd5zca0xate9207x0ttfrx9aepe9wafr" timestamp="1685971202"&gt;43&lt;/key&gt;&lt;/foreign-keys&gt;&lt;ref-type name="Journal Article"&gt;17&lt;/ref-type&gt;&lt;contributors&gt;&lt;authors&gt;&lt;author&gt;Assis, Gilda Aparecida de&lt;/author&gt;&lt;author&gt;Corrêa, Ana Grasielle Dionísio&lt;/author&gt;&lt;author&gt;Martins, Maria Bernardete Rodrigues&lt;/author&gt;&lt;author&gt;Pedrozo, Wendel Goes&lt;/author&gt;&lt;author&gt;Lopes, Roseli de Deus&lt;/author&gt;&lt;/authors&gt;&lt;/contributors&gt;&lt;titles&gt;&lt;title&gt;An augmented reality system for upper-limb post-stroke motor rehabilitation: a feasibility study&lt;/title&gt;&lt;secondary-title&gt;Disability and Rehabilitation: Assistive Technology&lt;/secondary-title&gt;&lt;/titles&gt;&lt;periodical&gt;&lt;full-title&gt;Disability and Rehabilitation: Assistive Technology&lt;/full-title&gt;&lt;/periodical&gt;&lt;pages&gt;521-528&lt;/pages&gt;&lt;volume&gt;11&lt;/volume&gt;&lt;number&gt;6&lt;/number&gt;&lt;dates&gt;&lt;year&gt;2016&lt;/year&gt;&lt;/dates&gt;&lt;isbn&gt;1748-3107&lt;/isbn&gt;&lt;urls&gt;&lt;/urls&gt;&lt;/record&gt;&lt;/Cite&gt;&lt;/EndNote&gt;</w:instrText>
            </w:r>
            <w:r>
              <w:fldChar w:fldCharType="separate"/>
            </w:r>
            <w:r w:rsidR="004D22D3">
              <w:rPr>
                <w:noProof/>
              </w:rPr>
              <w:t>[36]</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60A1EEEE" w14:textId="77777777" w:rsidR="00BA3490" w:rsidRPr="00BA3490" w:rsidRDefault="00BA3490" w:rsidP="00D45822">
            <w:pPr>
              <w:ind w:firstLineChars="0" w:firstLine="0"/>
              <w:jc w:val="center"/>
              <w:rPr>
                <w:rFonts w:eastAsia="新細明體"/>
              </w:rPr>
            </w:pPr>
            <w:r w:rsidRPr="00BA3490">
              <w:rPr>
                <w:rFonts w:eastAsia="新細明體"/>
              </w:rPr>
              <w:t>4 weeks</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3F581473" w14:textId="30B5B4AA" w:rsidR="00BA3490" w:rsidRPr="00BA3490" w:rsidRDefault="00BA3490" w:rsidP="00D45822">
            <w:pPr>
              <w:ind w:firstLineChars="0" w:firstLine="0"/>
              <w:jc w:val="center"/>
              <w:rPr>
                <w:rFonts w:eastAsia="新細明體"/>
              </w:rPr>
            </w:pPr>
            <w:r w:rsidRPr="00BA3490">
              <w:rPr>
                <w:rFonts w:eastAsia="新細明體"/>
              </w:rPr>
              <w:t>8 (stroke)</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31156083" w14:textId="77777777" w:rsidR="00BA3490" w:rsidRPr="00BA3490" w:rsidRDefault="00BA3490" w:rsidP="00D45822">
            <w:pPr>
              <w:ind w:firstLineChars="0" w:firstLine="0"/>
              <w:jc w:val="center"/>
              <w:rPr>
                <w:rFonts w:eastAsia="新細明體"/>
              </w:rPr>
            </w:pPr>
            <w:r w:rsidRPr="00BA3490">
              <w:rPr>
                <w:rFonts w:eastAsia="新細明體"/>
              </w:rPr>
              <w:t>Non-immersive AR + EMG wristband</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C24482D" w14:textId="77777777" w:rsidR="00BA3490" w:rsidRPr="00BA3490" w:rsidRDefault="00BA3490" w:rsidP="00D45822">
            <w:pPr>
              <w:ind w:firstLineChars="0" w:firstLine="0"/>
              <w:jc w:val="center"/>
              <w:rPr>
                <w:rFonts w:eastAsia="新細明體"/>
              </w:rPr>
            </w:pPr>
            <w:r w:rsidRPr="00BA3490">
              <w:rPr>
                <w:rFonts w:eastAsia="新細明體"/>
                <w:b/>
                <w:bCs/>
              </w:rPr>
              <w:t>FMUE</w:t>
            </w:r>
          </w:p>
        </w:tc>
      </w:tr>
      <w:tr w:rsidR="00D45822" w:rsidRPr="00BA3490" w14:paraId="4CF8C049" w14:textId="77777777" w:rsidTr="00D45822">
        <w:trPr>
          <w:trHeight w:val="1163"/>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6E423E57" w14:textId="77B3BC27" w:rsidR="00BA3490" w:rsidRPr="00BA3490" w:rsidRDefault="002A4983" w:rsidP="00D45822">
            <w:pPr>
              <w:ind w:firstLineChars="0" w:firstLine="0"/>
              <w:jc w:val="center"/>
              <w:rPr>
                <w:rFonts w:eastAsia="新細明體"/>
              </w:rPr>
            </w:pPr>
            <w:r>
              <w:fldChar w:fldCharType="begin"/>
            </w:r>
            <w:r w:rsidR="004D22D3">
              <w:instrText xml:space="preserve"> ADDIN EN.CITE &lt;EndNote&gt;&lt;Cite&gt;&lt;Author&gt;Boschmann&lt;/Author&gt;&lt;Year&gt;2021&lt;/Year&gt;&lt;RecNum&gt;42&lt;/RecNum&gt;&lt;DisplayText&gt;[37]&lt;/DisplayText&gt;&lt;record&gt;&lt;rec-number&gt;42&lt;/rec-number&gt;&lt;foreign-keys&gt;&lt;key app="EN" db-id="a9p9sd5zca0xate9207x0ttfrx9aepe9wafr" timestamp="1685971199"&gt;42&lt;/key&gt;&lt;/foreign-keys&gt;&lt;ref-type name="Journal Article"&gt;17&lt;/ref-type&gt;&lt;contributors&gt;&lt;authors&gt;&lt;author&gt;Boschmann, Alexander&lt;/author&gt;&lt;author&gt;Neuhaus, Dorothee&lt;/author&gt;&lt;author&gt;Vogt, Sarah&lt;/author&gt;&lt;author&gt;Kaltschmidt, Christian&lt;/author&gt;&lt;author&gt;Platzner, Marco&lt;/author&gt;&lt;author&gt;Dosen, Strahinja&lt;/author&gt;&lt;/authors&gt;&lt;/contributors&gt;&lt;titles&gt;&lt;title&gt;Immersive augmented reality system for the training of pattern classification control with a myoelectric prosthesis&lt;/title&gt;&lt;secondary-title&gt;Journal of neuroengineering and rehabilitation&lt;/secondary-title&gt;&lt;/titles&gt;&lt;periodical&gt;&lt;full-title&gt;Journal of NeuroEngineering and Rehabilitation&lt;/full-title&gt;&lt;/periodical&gt;&lt;pages&gt;1-15&lt;/pages&gt;&lt;volume&gt;18&lt;/volume&gt;&lt;number&gt;1&lt;/number&gt;&lt;dates&gt;&lt;year&gt;2021&lt;/year&gt;&lt;/dates&gt;&lt;isbn&gt;1743-0003&lt;/isbn&gt;&lt;urls&gt;&lt;/urls&gt;&lt;/record&gt;&lt;/Cite&gt;&lt;/EndNote&gt;</w:instrText>
            </w:r>
            <w:r>
              <w:fldChar w:fldCharType="separate"/>
            </w:r>
            <w:r w:rsidR="004D22D3">
              <w:rPr>
                <w:noProof/>
              </w:rPr>
              <w:t>[37]</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7E5E70A2" w14:textId="77777777" w:rsidR="00BA3490" w:rsidRPr="00BA3490" w:rsidRDefault="00BA3490" w:rsidP="00D45822">
            <w:pPr>
              <w:ind w:firstLineChars="0" w:firstLine="0"/>
              <w:jc w:val="center"/>
              <w:rPr>
                <w:rFonts w:eastAsia="新細明體"/>
              </w:rPr>
            </w:pPr>
            <w:r w:rsidRPr="00BA3490">
              <w:rPr>
                <w:rFonts w:eastAsia="新細明體"/>
              </w:rPr>
              <w:t>6 days</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0813FFC0" w14:textId="174E8F29" w:rsidR="00BA3490" w:rsidRPr="00BA3490" w:rsidRDefault="00BA3490" w:rsidP="00D45822">
            <w:pPr>
              <w:ind w:firstLineChars="0" w:firstLine="0"/>
              <w:jc w:val="center"/>
              <w:rPr>
                <w:rFonts w:eastAsia="新細明體"/>
              </w:rPr>
            </w:pPr>
            <w:r w:rsidRPr="00BA3490">
              <w:rPr>
                <w:rFonts w:eastAsia="新細明體"/>
              </w:rPr>
              <w:t>13 (healthy)</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024716D6" w14:textId="77777777" w:rsidR="00BA3490" w:rsidRPr="00BA3490" w:rsidRDefault="00BA3490" w:rsidP="00D45822">
            <w:pPr>
              <w:ind w:firstLineChars="0" w:firstLine="0"/>
              <w:jc w:val="center"/>
              <w:rPr>
                <w:rFonts w:eastAsia="新細明體"/>
              </w:rPr>
            </w:pPr>
            <w:r w:rsidRPr="00BA3490">
              <w:rPr>
                <w:rFonts w:eastAsia="新細明體"/>
              </w:rPr>
              <w:t>Immersive AR + EMG wristband</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7C43B80D" w14:textId="77777777" w:rsidR="00BA3490" w:rsidRPr="00BA3490" w:rsidRDefault="00BA3490" w:rsidP="00D45822">
            <w:pPr>
              <w:ind w:firstLineChars="0" w:firstLine="0"/>
              <w:jc w:val="center"/>
              <w:rPr>
                <w:rFonts w:eastAsia="新細明體"/>
              </w:rPr>
            </w:pPr>
            <w:r w:rsidRPr="00BA3490">
              <w:rPr>
                <w:rFonts w:eastAsia="新細明體"/>
              </w:rPr>
              <w:t>Number of pins that were successfully transferred</w:t>
            </w:r>
          </w:p>
        </w:tc>
      </w:tr>
      <w:tr w:rsidR="00D45822" w:rsidRPr="00BA3490" w14:paraId="31DE6FE2" w14:textId="77777777" w:rsidTr="00D45822">
        <w:trPr>
          <w:trHeight w:val="1127"/>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7DF5A122" w14:textId="089F8BCE" w:rsidR="00BA3490" w:rsidRPr="00BA3490" w:rsidRDefault="002A4983" w:rsidP="00D45822">
            <w:pPr>
              <w:ind w:firstLineChars="0" w:firstLine="0"/>
              <w:jc w:val="center"/>
              <w:rPr>
                <w:rFonts w:eastAsia="新細明體"/>
              </w:rPr>
            </w:pPr>
            <w:r>
              <w:fldChar w:fldCharType="begin"/>
            </w:r>
            <w:r w:rsidR="004D22D3">
              <w:instrText xml:space="preserve"> ADDIN EN.CITE &lt;EndNote&gt;&lt;Cite&gt;&lt;Author&gt;Zirbel&lt;/Author&gt;&lt;Year&gt;2018&lt;/Year&gt;&lt;RecNum&gt;27&lt;/RecNum&gt;&lt;DisplayText&gt;[38]&lt;/DisplayText&gt;&lt;record&gt;&lt;rec-number&gt;27&lt;/rec-number&gt;&lt;foreign-keys&gt;&lt;key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rsidR="004D22D3">
              <w:rPr>
                <w:noProof/>
              </w:rPr>
              <w:t>[38]</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533395C7" w14:textId="77777777" w:rsidR="00BA3490" w:rsidRPr="00BA3490" w:rsidRDefault="00BA3490" w:rsidP="00D45822">
            <w:pPr>
              <w:ind w:firstLineChars="0" w:firstLine="0"/>
              <w:jc w:val="center"/>
              <w:rPr>
                <w:rFonts w:eastAsia="新細明體"/>
              </w:rPr>
            </w:pPr>
            <w:r w:rsidRPr="00BA3490">
              <w:rPr>
                <w:rFonts w:eastAsia="新細明體"/>
              </w:rPr>
              <w:t>One-time trial</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7D05DA04" w14:textId="77584DAB" w:rsidR="00BA3490" w:rsidRPr="00BA3490" w:rsidRDefault="00BA3490" w:rsidP="00D45822">
            <w:pPr>
              <w:ind w:firstLineChars="0" w:firstLine="0"/>
              <w:jc w:val="center"/>
              <w:rPr>
                <w:rFonts w:eastAsia="新細明體"/>
              </w:rPr>
            </w:pPr>
            <w:r w:rsidRPr="00BA3490">
              <w:rPr>
                <w:rFonts w:eastAsia="新細明體"/>
              </w:rPr>
              <w:t>6 (stroke)</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6489CCC7" w14:textId="77777777" w:rsidR="00BA3490" w:rsidRPr="00BA3490" w:rsidRDefault="00BA3490" w:rsidP="00D45822">
            <w:pPr>
              <w:ind w:firstLineChars="0" w:firstLine="0"/>
              <w:jc w:val="center"/>
              <w:rPr>
                <w:rFonts w:eastAsia="新細明體"/>
              </w:rPr>
            </w:pPr>
            <w:r w:rsidRPr="00BA3490">
              <w:rPr>
                <w:rFonts w:eastAsia="新細明體"/>
              </w:rPr>
              <w:t>Immersive smartphone VR + EMG wristband</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581DBEA" w14:textId="77777777" w:rsidR="00BA3490" w:rsidRPr="00BA3490" w:rsidRDefault="00BA3490" w:rsidP="00D45822">
            <w:pPr>
              <w:ind w:firstLineChars="0" w:firstLine="0"/>
              <w:jc w:val="center"/>
              <w:rPr>
                <w:rFonts w:eastAsia="新細明體"/>
              </w:rPr>
            </w:pPr>
            <w:r w:rsidRPr="00BA3490">
              <w:rPr>
                <w:rFonts w:eastAsia="新細明體"/>
              </w:rPr>
              <w:t>No experiment carried out</w:t>
            </w:r>
          </w:p>
        </w:tc>
      </w:tr>
      <w:tr w:rsidR="00D45822" w:rsidRPr="00BA3490" w14:paraId="158280E6" w14:textId="77777777" w:rsidTr="00D45822">
        <w:trPr>
          <w:trHeight w:val="1105"/>
        </w:trPr>
        <w:tc>
          <w:tcPr>
            <w:tcW w:w="0" w:type="auto"/>
            <w:tcBorders>
              <w:top w:val="single" w:sz="8" w:space="0" w:color="000000"/>
              <w:left w:val="nil"/>
              <w:bottom w:val="double" w:sz="12" w:space="0" w:color="000000"/>
              <w:right w:val="nil"/>
            </w:tcBorders>
            <w:shd w:val="clear" w:color="auto" w:fill="FFFFFF"/>
            <w:tcMar>
              <w:top w:w="96" w:type="dxa"/>
              <w:left w:w="192" w:type="dxa"/>
              <w:bottom w:w="96" w:type="dxa"/>
              <w:right w:w="192" w:type="dxa"/>
            </w:tcMar>
            <w:vAlign w:val="center"/>
            <w:hideMark/>
          </w:tcPr>
          <w:p w14:paraId="3D76FCB4" w14:textId="1C2DBB80" w:rsidR="00BA3490" w:rsidRPr="00BA3490" w:rsidRDefault="00D45822" w:rsidP="00D45822">
            <w:pPr>
              <w:ind w:firstLineChars="0" w:firstLine="0"/>
              <w:jc w:val="center"/>
              <w:rPr>
                <w:rFonts w:eastAsia="新細明體"/>
              </w:rPr>
            </w:pPr>
            <w:r>
              <w:fldChar w:fldCharType="begin"/>
            </w:r>
            <w:r w:rsidR="004D22D3">
              <w:instrText xml:space="preserve"> ADDIN EN.CITE &lt;EndNote&gt;&lt;Cite&gt;&lt;Author&gt;LaPiana&lt;/Author&gt;&lt;Year&gt;2020&lt;/Year&gt;&lt;RecNum&gt;38&lt;/RecNum&gt;&lt;DisplayText&gt;[40]&lt;/DisplayText&gt;&lt;record&gt;&lt;rec-number&gt;38&lt;/rec-number&gt;&lt;foreign-keys&gt;&lt;key app="EN" db-id="a9p9sd5zca0xate9207x0ttfrx9aepe9wafr" timestamp="1685971191"&gt;38&lt;/key&gt;&lt;/foreign-keys&gt;&lt;ref-type name="Journal Article"&gt;17&lt;/ref-type&gt;&lt;contributors&gt;&lt;authors&gt;&lt;author&gt;LaPiana, Nina&lt;/author&gt;&lt;author&gt;Duong, Alvin&lt;/author&gt;&lt;author&gt;Lee, Alex&lt;/author&gt;&lt;author&gt;Alschitz, Leon&lt;/author&gt;&lt;author&gt;Silva, Rafael ML&lt;/author&gt;&lt;author&gt;Early, Jody&lt;/author&gt;&lt;author&gt;Bunnell, Aaron&lt;/author&gt;&lt;author&gt;Mourad, Pierre&lt;/author&gt;&lt;/authors&gt;&lt;/contributors&gt;&lt;titles&gt;&lt;title&gt;Acceptability of a mobile phone–based augmented reality game for rehabilitation of patients with upper limb deficits from stroke: Case study&lt;/title&gt;&lt;secondary-title&gt;JMIR rehabilitation and assistive technologies&lt;/secondary-title&gt;&lt;/titles&gt;&lt;periodical&gt;&lt;full-title&gt;JMIR rehabilitation and assistive technologies&lt;/full-title&gt;&lt;/periodical&gt;&lt;pages&gt;e17822&lt;/pages&gt;&lt;volume&gt;7&lt;/volume&gt;&lt;number&gt;2&lt;/number&gt;&lt;dates&gt;&lt;year&gt;2020&lt;/year&gt;&lt;/dates&gt;&lt;urls&gt;&lt;/urls&gt;&lt;/record&gt;&lt;/Cite&gt;&lt;/EndNote&gt;</w:instrText>
            </w:r>
            <w:r>
              <w:fldChar w:fldCharType="separate"/>
            </w:r>
            <w:r w:rsidR="004D22D3">
              <w:rPr>
                <w:noProof/>
              </w:rPr>
              <w:t>[40]</w:t>
            </w:r>
            <w:r>
              <w:fldChar w:fldCharType="end"/>
            </w:r>
          </w:p>
        </w:tc>
        <w:tc>
          <w:tcPr>
            <w:tcW w:w="0" w:type="auto"/>
            <w:tcBorders>
              <w:top w:val="single" w:sz="8" w:space="0" w:color="000000"/>
              <w:left w:val="nil"/>
              <w:bottom w:val="double" w:sz="12" w:space="0" w:color="000000"/>
              <w:right w:val="nil"/>
            </w:tcBorders>
            <w:shd w:val="clear" w:color="auto" w:fill="FFFFFF"/>
            <w:tcMar>
              <w:top w:w="20" w:type="dxa"/>
              <w:left w:w="20" w:type="dxa"/>
              <w:bottom w:w="0" w:type="dxa"/>
              <w:right w:w="20" w:type="dxa"/>
            </w:tcMar>
            <w:vAlign w:val="center"/>
            <w:hideMark/>
          </w:tcPr>
          <w:p w14:paraId="18C969CC" w14:textId="77777777" w:rsidR="00BA3490" w:rsidRPr="00BA3490" w:rsidRDefault="00BA3490" w:rsidP="00D45822">
            <w:pPr>
              <w:ind w:firstLineChars="0" w:firstLine="0"/>
              <w:jc w:val="center"/>
              <w:rPr>
                <w:rFonts w:eastAsia="新細明體"/>
              </w:rPr>
            </w:pPr>
            <w:r w:rsidRPr="00BA3490">
              <w:rPr>
                <w:rFonts w:eastAsia="新細明體"/>
              </w:rPr>
              <w:t>1 week</w:t>
            </w:r>
          </w:p>
        </w:tc>
        <w:tc>
          <w:tcPr>
            <w:tcW w:w="0" w:type="auto"/>
            <w:tcBorders>
              <w:top w:val="single" w:sz="8" w:space="0" w:color="000000"/>
              <w:left w:val="nil"/>
              <w:bottom w:val="double" w:sz="12" w:space="0" w:color="000000"/>
              <w:right w:val="nil"/>
            </w:tcBorders>
            <w:shd w:val="clear" w:color="auto" w:fill="FFFFFF"/>
            <w:tcMar>
              <w:top w:w="20" w:type="dxa"/>
              <w:left w:w="20" w:type="dxa"/>
              <w:bottom w:w="0" w:type="dxa"/>
              <w:right w:w="20" w:type="dxa"/>
            </w:tcMar>
            <w:vAlign w:val="center"/>
            <w:hideMark/>
          </w:tcPr>
          <w:p w14:paraId="01EC79E0" w14:textId="2275A4A1" w:rsidR="00BA3490" w:rsidRPr="00BA3490" w:rsidRDefault="00BA3490" w:rsidP="00D45822">
            <w:pPr>
              <w:ind w:firstLineChars="0" w:firstLine="0"/>
              <w:jc w:val="center"/>
              <w:rPr>
                <w:rFonts w:eastAsia="新細明體"/>
              </w:rPr>
            </w:pPr>
            <w:r w:rsidRPr="00BA3490">
              <w:rPr>
                <w:rFonts w:eastAsia="新細明體"/>
              </w:rPr>
              <w:t>5 (stroke)</w:t>
            </w:r>
          </w:p>
        </w:tc>
        <w:tc>
          <w:tcPr>
            <w:tcW w:w="0" w:type="auto"/>
            <w:tcBorders>
              <w:top w:val="single" w:sz="8" w:space="0" w:color="000000"/>
              <w:left w:val="nil"/>
              <w:bottom w:val="double" w:sz="12" w:space="0" w:color="000000"/>
              <w:right w:val="nil"/>
            </w:tcBorders>
            <w:shd w:val="clear" w:color="auto" w:fill="FFFFFF"/>
            <w:tcMar>
              <w:top w:w="20" w:type="dxa"/>
              <w:left w:w="20" w:type="dxa"/>
              <w:bottom w:w="0" w:type="dxa"/>
              <w:right w:w="20" w:type="dxa"/>
            </w:tcMar>
            <w:vAlign w:val="center"/>
            <w:hideMark/>
          </w:tcPr>
          <w:p w14:paraId="680C33C8" w14:textId="77777777" w:rsidR="00BA3490" w:rsidRPr="00BA3490" w:rsidRDefault="00BA3490" w:rsidP="00D45822">
            <w:pPr>
              <w:ind w:firstLineChars="0" w:firstLine="0"/>
              <w:jc w:val="center"/>
              <w:rPr>
                <w:rFonts w:eastAsia="新細明體"/>
              </w:rPr>
            </w:pPr>
            <w:r w:rsidRPr="00BA3490">
              <w:rPr>
                <w:rFonts w:eastAsia="新細明體"/>
              </w:rPr>
              <w:t xml:space="preserve">Immersive smartphone AR + </w:t>
            </w:r>
            <w:proofErr w:type="spellStart"/>
            <w:r w:rsidRPr="00BA3490">
              <w:rPr>
                <w:rFonts w:eastAsia="新細明體"/>
              </w:rPr>
              <w:t>ARTag</w:t>
            </w:r>
            <w:proofErr w:type="spellEnd"/>
            <w:r w:rsidRPr="00BA3490">
              <w:rPr>
                <w:rFonts w:eastAsia="新細明體"/>
              </w:rPr>
              <w:t xml:space="preserve"> anchor</w:t>
            </w:r>
          </w:p>
        </w:tc>
        <w:tc>
          <w:tcPr>
            <w:tcW w:w="0" w:type="auto"/>
            <w:tcBorders>
              <w:top w:val="single" w:sz="8" w:space="0" w:color="000000"/>
              <w:left w:val="nil"/>
              <w:bottom w:val="double" w:sz="12" w:space="0" w:color="000000"/>
              <w:right w:val="nil"/>
            </w:tcBorders>
            <w:shd w:val="clear" w:color="auto" w:fill="FFFFFF"/>
            <w:tcMar>
              <w:top w:w="20" w:type="dxa"/>
              <w:left w:w="20" w:type="dxa"/>
              <w:bottom w:w="0" w:type="dxa"/>
              <w:right w:w="20" w:type="dxa"/>
            </w:tcMar>
            <w:vAlign w:val="center"/>
            <w:hideMark/>
          </w:tcPr>
          <w:p w14:paraId="372B5C59" w14:textId="77777777" w:rsidR="00BA3490" w:rsidRPr="00BA3490" w:rsidRDefault="00BA3490" w:rsidP="00D45822">
            <w:pPr>
              <w:ind w:firstLineChars="0" w:firstLine="0"/>
              <w:jc w:val="center"/>
              <w:rPr>
                <w:rFonts w:eastAsia="新細明體"/>
              </w:rPr>
            </w:pPr>
            <w:r w:rsidRPr="00BA3490">
              <w:rPr>
                <w:rFonts w:eastAsia="新細明體"/>
              </w:rPr>
              <w:t>No experiment carried out</w:t>
            </w:r>
          </w:p>
        </w:tc>
      </w:tr>
    </w:tbl>
    <w:p w14:paraId="5267D288" w14:textId="6C4493F2" w:rsidR="00F15B68" w:rsidRDefault="00F15B68" w:rsidP="00F15B68">
      <w:pPr>
        <w:ind w:firstLine="480"/>
        <w:jc w:val="right"/>
        <w:rPr>
          <w:rFonts w:eastAsia="新細明體"/>
        </w:rPr>
      </w:pPr>
      <w:r w:rsidRPr="00F15B68">
        <w:rPr>
          <w:rFonts w:eastAsia="新細明體"/>
          <w:b/>
          <w:bCs/>
        </w:rPr>
        <w:t>MMT</w:t>
      </w:r>
      <w:r w:rsidRPr="00F15B68">
        <w:rPr>
          <w:rFonts w:eastAsia="新細明體"/>
        </w:rPr>
        <w:t>: Manual Muscle Testing</w:t>
      </w:r>
      <w:r>
        <w:rPr>
          <w:rFonts w:eastAsia="新細明體" w:hint="eastAsia"/>
        </w:rPr>
        <w:t>,</w:t>
      </w:r>
      <w:r>
        <w:rPr>
          <w:rFonts w:eastAsia="新細明體"/>
        </w:rPr>
        <w:t xml:space="preserve"> </w:t>
      </w:r>
      <w:r w:rsidRPr="00F15B68">
        <w:rPr>
          <w:rFonts w:eastAsia="新細明體"/>
          <w:b/>
          <w:bCs/>
        </w:rPr>
        <w:t>FIM</w:t>
      </w:r>
      <w:r w:rsidRPr="00F15B68">
        <w:rPr>
          <w:rFonts w:eastAsia="新細明體"/>
        </w:rPr>
        <w:t>: Functional Independence Measure</w:t>
      </w:r>
    </w:p>
    <w:p w14:paraId="0FE2458D" w14:textId="0B4044E4" w:rsidR="00F15B68" w:rsidRDefault="00F15B68" w:rsidP="00F15B68">
      <w:pPr>
        <w:ind w:firstLine="480"/>
        <w:jc w:val="right"/>
        <w:rPr>
          <w:rFonts w:eastAsia="新細明體"/>
        </w:rPr>
      </w:pPr>
      <w:r w:rsidRPr="00F15B68">
        <w:rPr>
          <w:rFonts w:eastAsia="新細明體"/>
          <w:b/>
          <w:bCs/>
        </w:rPr>
        <w:t>BBT</w:t>
      </w:r>
      <w:r w:rsidRPr="00F15B68">
        <w:rPr>
          <w:rFonts w:eastAsia="新細明體"/>
        </w:rPr>
        <w:t>: Box and block test</w:t>
      </w:r>
      <w:r>
        <w:rPr>
          <w:rFonts w:eastAsia="新細明體"/>
        </w:rPr>
        <w:t xml:space="preserve">, </w:t>
      </w:r>
      <w:r w:rsidRPr="00F15B68">
        <w:rPr>
          <w:rFonts w:eastAsia="新細明體"/>
          <w:b/>
          <w:bCs/>
        </w:rPr>
        <w:t>FMUE</w:t>
      </w:r>
      <w:r w:rsidRPr="00F15B68">
        <w:rPr>
          <w:rFonts w:eastAsia="新細明體"/>
        </w:rPr>
        <w:t xml:space="preserve">: </w:t>
      </w:r>
      <w:proofErr w:type="spellStart"/>
      <w:r w:rsidRPr="00F15B68">
        <w:rPr>
          <w:rFonts w:eastAsia="新細明體"/>
        </w:rPr>
        <w:t>Fugl</w:t>
      </w:r>
      <w:proofErr w:type="spellEnd"/>
      <w:r w:rsidRPr="00F15B68">
        <w:rPr>
          <w:rFonts w:eastAsia="新細明體"/>
        </w:rPr>
        <w:t>-Meyer Assessment for Upper Extremity</w:t>
      </w:r>
    </w:p>
    <w:p w14:paraId="5F0E2AAD" w14:textId="77777777" w:rsidR="00F15B68" w:rsidRDefault="00F15B68" w:rsidP="00F15B68">
      <w:pPr>
        <w:ind w:firstLine="480"/>
        <w:jc w:val="center"/>
        <w:rPr>
          <w:rFonts w:eastAsia="新細明體"/>
        </w:rPr>
      </w:pPr>
    </w:p>
    <w:p w14:paraId="1EF0DBDE" w14:textId="77777777" w:rsidR="00D95790" w:rsidRDefault="00000000">
      <w:pPr>
        <w:pStyle w:val="2"/>
      </w:pPr>
      <w:bookmarkStart w:id="51" w:name="_Toc139648183"/>
      <w:r>
        <w:t>1.2.6 Quantitative Analysis on Mirror Therapy</w:t>
      </w:r>
      <w:bookmarkEnd w:id="51"/>
    </w:p>
    <w:p w14:paraId="192F8CBF" w14:textId="7CCA3349" w:rsidR="00D95790" w:rsidRDefault="00000000">
      <w:pPr>
        <w:ind w:firstLine="480"/>
        <w:rPr>
          <w:rFonts w:eastAsia="新細明體"/>
        </w:rPr>
      </w:pPr>
      <w:r>
        <w:rPr>
          <w:rFonts w:hint="eastAsia"/>
        </w:rPr>
        <w:t xml:space="preserve">In the current method of observing neuroplasticity, studies have found that brain-derived neurotrophic factor (BDNF) plays an important role in the mechanism of </w:t>
      </w:r>
      <w:proofErr w:type="spellStart"/>
      <w:r>
        <w:rPr>
          <w:rFonts w:hint="eastAsia"/>
        </w:rPr>
        <w:lastRenderedPageBreak/>
        <w:t>neurorestoration</w:t>
      </w:r>
      <w:proofErr w:type="spellEnd"/>
      <w:r>
        <w:rPr>
          <w:rFonts w:hint="eastAsia"/>
        </w:rPr>
        <w:t xml:space="preserve">, and can be used as one of the quantitative indicators for judging rehabilitation status </w:t>
      </w:r>
      <w:r>
        <w:fldChar w:fldCharType="begin"/>
      </w:r>
      <w:r w:rsidR="004D22D3">
        <w:instrText xml:space="preserve"> ADDIN EN.CITE &lt;EndNote&gt;&lt;Cite&gt;&lt;Author&gt;Barde&lt;/Author&gt;&lt;Year&gt;1982&lt;/Year&gt;&lt;RecNum&gt;35&lt;/RecNum&gt;&lt;DisplayText&gt;[42, 43]&lt;/DisplayText&gt;&lt;record&gt;&lt;rec-number&gt;35&lt;/rec-number&gt;&lt;foreign-keys&gt;&lt;key app="EN" db-id="a9p9sd5zca0xate9207x0ttfrx9aepe9wafr" timestamp="1685971186"&gt;35&lt;/key&gt;&lt;/foreign-keys&gt;&lt;ref-type name="Journal Article"&gt;17&lt;/ref-type&gt;&lt;contributors&gt;&lt;authors&gt;&lt;author&gt;Barde, Yves-Alain&lt;/author&gt;&lt;author&gt;Edgar, David&lt;/author&gt;&lt;author&gt;Thoenen, Hans&lt;/author&gt;&lt;/authors&gt;&lt;/contributors&gt;&lt;titles&gt;&lt;title&gt;Purification of a new neurotrophic factor from mammalian brain&lt;/title&gt;&lt;secondary-title&gt;The EMBO journal&lt;/secondary-title&gt;&lt;/titles&gt;&lt;periodical&gt;&lt;full-title&gt;The EMBO journal&lt;/full-title&gt;&lt;/periodical&gt;&lt;pages&gt;549-553&lt;/pages&gt;&lt;volume&gt;1&lt;/volume&gt;&lt;number&gt;5&lt;/number&gt;&lt;dates&gt;&lt;year&gt;1982&lt;/year&gt;&lt;/dates&gt;&lt;isbn&gt;0261-4189&lt;/isbn&gt;&lt;urls&gt;&lt;/urls&gt;&lt;/record&gt;&lt;/Cite&gt;&lt;Cite&gt;&lt;Author&gt;Koroleva&lt;/Author&gt;&lt;Year&gt;2020&lt;/Year&gt;&lt;RecNum&gt;36&lt;/RecNum&gt;&lt;record&gt;&lt;rec-number&gt;36&lt;/rec-number&gt;&lt;foreign-keys&gt;&lt;key app="EN" db-id="a9p9sd5zca0xate9207x0ttfrx9aepe9wafr" timestamp="1685971188"&gt;36&lt;/key&gt;&lt;/foreign-keys&gt;&lt;ref-type name="Journal Article"&gt;17&lt;/ref-type&gt;&lt;contributors&gt;&lt;authors&gt;&lt;author&gt;Koroleva, Ekaterina S&lt;/author&gt;&lt;author&gt;Tolmachev, Ivan V&lt;/author&gt;&lt;author&gt;Alifirova, Valentina M&lt;/author&gt;&lt;author&gt;Boiko, Anastasiia S&lt;/author&gt;&lt;author&gt;Levchuk, Lyudmila A&lt;/author&gt;&lt;author&gt;Loonen, Anton JM&lt;/author&gt;&lt;author&gt;Ivanova, Svetlana A&lt;/author&gt;&lt;/authors&gt;&lt;/contributors&gt;&lt;titles&gt;&lt;title&gt;Serum BDNF’s role as a biomarker for motor training in the context of AR-based rehabilitation after ischemic stroke&lt;/title&gt;&lt;secondary-title&gt;Brain sciences&lt;/secondary-title&gt;&lt;/titles&gt;&lt;periodical&gt;&lt;full-title&gt;Brain sciences&lt;/full-title&gt;&lt;/periodical&gt;&lt;pages&gt;623&lt;/pages&gt;&lt;volume&gt;10&lt;/volume&gt;&lt;number&gt;9&lt;/number&gt;&lt;dates&gt;&lt;year&gt;2020&lt;/year&gt;&lt;/dates&gt;&lt;isbn&gt;2076-3425&lt;/isbn&gt;&lt;urls&gt;&lt;/urls&gt;&lt;/record&gt;&lt;/Cite&gt;&lt;/EndNote&gt;</w:instrText>
      </w:r>
      <w:r>
        <w:fldChar w:fldCharType="separate"/>
      </w:r>
      <w:r w:rsidR="004D22D3">
        <w:rPr>
          <w:noProof/>
        </w:rPr>
        <w:t>[42, 43]</w:t>
      </w:r>
      <w:r>
        <w:fldChar w:fldCharType="end"/>
      </w:r>
      <w:r>
        <w:rPr>
          <w:rFonts w:eastAsia="新細明體" w:hint="eastAsia"/>
        </w:rPr>
        <w:t xml:space="preserve">. </w:t>
      </w:r>
      <w: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r>
        <w:fldChar w:fldCharType="begin"/>
      </w:r>
      <w:r w:rsidR="004D22D3">
        <w:instrText xml:space="preserve"> ADDIN EN.CITE &lt;EndNote&gt;&lt;Cite&gt;&lt;Author&gt;Ferrari&lt;/Author&gt;&lt;Year&gt;2012&lt;/Year&gt;&lt;RecNum&gt;80&lt;/RecNum&gt;&lt;DisplayText&gt;[44]&lt;/DisplayText&gt;&lt;record&gt;&lt;rec-number&gt;80&lt;/rec-number&gt;&lt;foreign-keys&gt;&lt;key app="EN" db-id="a9p9sd5zca0xate9207x0ttfrx9aepe9wafr" timestamp="1685978552"&gt;80&lt;/key&gt;&lt;/foreign-keys&gt;&lt;ref-type name="Journal Article"&gt;17&lt;/ref-type&gt;&lt;contributors&gt;&lt;authors&gt;&lt;author&gt;Ferrari, Marco&lt;/author&gt;&lt;author&gt;Quaresima, Valentina&lt;/author&gt;&lt;/authors&gt;&lt;/contributors&gt;&lt;titles&gt;&lt;title&gt;A brief review on the history of human functional near-infrared spectroscopy (fNIRS) development and fields of application&lt;/title&gt;&lt;secondary-title&gt;Neuroimage&lt;/secondary-title&gt;&lt;/titles&gt;&lt;periodical&gt;&lt;full-title&gt;Neuroimage&lt;/full-title&gt;&lt;/periodical&gt;&lt;pages&gt;921-935&lt;/pages&gt;&lt;volume&gt;63&lt;/volume&gt;&lt;number&gt;2&lt;/number&gt;&lt;dates&gt;&lt;year&gt;2012&lt;/year&gt;&lt;/dates&gt;&lt;isbn&gt;1053-8119&lt;/isbn&gt;&lt;urls&gt;&lt;/urls&gt;&lt;/record&gt;&lt;/Cite&gt;&lt;/EndNote&gt;</w:instrText>
      </w:r>
      <w:r>
        <w:fldChar w:fldCharType="separate"/>
      </w:r>
      <w:r w:rsidR="004D22D3">
        <w:rPr>
          <w:noProof/>
        </w:rPr>
        <w:t>[44]</w:t>
      </w:r>
      <w:r>
        <w:fldChar w:fldCharType="end"/>
      </w:r>
      <w:r>
        <w:rPr>
          <w:rFonts w:eastAsia="新細明體" w:hint="eastAsia"/>
        </w:rPr>
        <w:t>.</w:t>
      </w:r>
      <w:r>
        <w:rPr>
          <w:rFonts w:eastAsia="新細明體"/>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r>
        <w:rPr>
          <w:rFonts w:eastAsia="新細明體"/>
        </w:rPr>
        <w:fldChar w:fldCharType="begin"/>
      </w:r>
      <w:r w:rsidR="004D22D3">
        <w:rPr>
          <w:rFonts w:eastAsia="新細明體"/>
        </w:rPr>
        <w:instrText xml:space="preserve"> ADDIN EN.CITE &lt;EndNote&gt;&lt;Cite&gt;&lt;Author&gt;Mehnert&lt;/Author&gt;&lt;Year&gt;2013&lt;/Year&gt;&lt;RecNum&gt;33&lt;/RecNum&gt;&lt;DisplayText&gt;[45, 46]&lt;/DisplayText&gt;&lt;record&gt;&lt;rec-number&gt;33&lt;/rec-number&gt;&lt;foreign-keys&gt;&lt;key app="EN" db-id="a9p9sd5zca0xate9207x0ttfrx9aepe9wafr" timestamp="1685971182"&gt;33&lt;/key&gt;&lt;/foreign-keys&gt;&lt;ref-type name="Journal Article"&gt;17&lt;/ref-type&gt;&lt;contributors&gt;&lt;authors&gt;&lt;author&gt;Mehnert, Jan&lt;/author&gt;&lt;author&gt;Brunetti, Maddalena&lt;/author&gt;&lt;author&gt;Steinbrink, Jens&lt;/author&gt;&lt;author&gt;Niedeggen, Michael&lt;/author&gt;&lt;author&gt;Dohle, Christian&lt;/author&gt;&lt;/authors&gt;&lt;/contributors&gt;&lt;titles&gt;&lt;title&gt;Effect of a mirror-like illusion on activation in the precuneus assessed with functional near-infrared spectroscopy&lt;/title&gt;&lt;secondary-title&gt;Journal of Biomedical Optics&lt;/secondary-title&gt;&lt;/titles&gt;&lt;periodical&gt;&lt;full-title&gt;Journal of Biomedical Optics&lt;/full-title&gt;&lt;/periodical&gt;&lt;pages&gt;066001-066001&lt;/pages&gt;&lt;volume&gt;18&lt;/volume&gt;&lt;number&gt;6&lt;/number&gt;&lt;dates&gt;&lt;year&gt;2013&lt;/year&gt;&lt;/dates&gt;&lt;isbn&gt;1083-3668&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rPr>
          <w:rFonts w:eastAsia="新細明體"/>
        </w:rPr>
        <w:fldChar w:fldCharType="separate"/>
      </w:r>
      <w:r w:rsidR="004D22D3">
        <w:rPr>
          <w:rFonts w:eastAsia="新細明體"/>
          <w:noProof/>
        </w:rPr>
        <w:t>[45, 46]</w:t>
      </w:r>
      <w:r>
        <w:rPr>
          <w:rFonts w:eastAsia="新細明體"/>
        </w:rPr>
        <w:fldChar w:fldCharType="end"/>
      </w:r>
      <w:r>
        <w:rPr>
          <w:rFonts w:eastAsia="新細明體" w:hint="eastAsia"/>
        </w:rPr>
        <w:t xml:space="preserve">. </w:t>
      </w:r>
      <w:r>
        <w:rPr>
          <w:rFonts w:eastAsia="新細明體"/>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r>
        <w:rPr>
          <w:rFonts w:eastAsia="新細明體"/>
        </w:rPr>
        <w:fldChar w:fldCharType="begin"/>
      </w:r>
      <w:r w:rsidR="004D22D3">
        <w:rPr>
          <w:rFonts w:eastAsia="新細明體"/>
        </w:rPr>
        <w:instrText xml:space="preserve"> ADDIN EN.CITE &lt;EndNote&gt;&lt;Cite&gt;&lt;Author&gt;Zhang&lt;/Author&gt;&lt;Year&gt;2018&lt;/Year&gt;&lt;RecNum&gt;30&lt;/RecNum&gt;&lt;DisplayText&gt;[47]&lt;/DisplayText&gt;&lt;record&gt;&lt;rec-number&gt;30&lt;/rec-number&gt;&lt;foreign-keys&gt;&lt;key app="EN" db-id="a9p9sd5zca0xate9207x0ttfrx9aepe9wafr" timestamp="1685971176"&gt;30&lt;/key&gt;&lt;/foreign-keys&gt;&lt;ref-type name="Journal Article"&gt;17&lt;/ref-type&gt;&lt;contributors&gt;&lt;authors&gt;&lt;author&gt;Zhang, Jack JQ&lt;/author&gt;&lt;author&gt;Fong, Kenneth NK&lt;/author&gt;&lt;author&gt;Welage, Nandana&lt;/author&gt;&lt;author&gt;Liu, Karen PY&lt;/author&gt;&lt;/authors&gt;&lt;/contributors&gt;&lt;titles&gt;&lt;title&gt;The activation of the mirror neuron system during action observation and action execution with mirror visual feedback in stroke: a systematic review&lt;/title&gt;&lt;secondary-title&gt;Neural plasticity&lt;/secondary-title&gt;&lt;/titles&gt;&lt;periodical&gt;&lt;full-title&gt;Neural plasticity&lt;/full-title&gt;&lt;/periodical&gt;&lt;volume&gt;2018&lt;/volume&gt;&lt;dates&gt;&lt;year&gt;2018&lt;/year&gt;&lt;/dates&gt;&lt;isbn&gt;2090-5904&lt;/isbn&gt;&lt;urls&gt;&lt;/urls&gt;&lt;/record&gt;&lt;/Cite&gt;&lt;/EndNote&gt;</w:instrText>
      </w:r>
      <w:r>
        <w:rPr>
          <w:rFonts w:eastAsia="新細明體"/>
        </w:rPr>
        <w:fldChar w:fldCharType="separate"/>
      </w:r>
      <w:r w:rsidR="004D22D3">
        <w:rPr>
          <w:rFonts w:eastAsia="新細明體"/>
          <w:noProof/>
        </w:rPr>
        <w:t>[47]</w:t>
      </w:r>
      <w:r>
        <w:rPr>
          <w:rFonts w:eastAsia="新細明體"/>
        </w:rPr>
        <w:fldChar w:fldCharType="end"/>
      </w:r>
      <w:r>
        <w:rPr>
          <w:rFonts w:eastAsia="新細明體" w:hint="eastAsia"/>
        </w:rPr>
        <w:t xml:space="preserve">. </w:t>
      </w:r>
      <w:r>
        <w:rPr>
          <w:rFonts w:eastAsia="新細明體"/>
        </w:rPr>
        <w:t>Functional magnetic resonance imaging (fMRI) is a</w:t>
      </w:r>
      <w:r>
        <w:rPr>
          <w:rFonts w:eastAsia="新細明體" w:hint="eastAsia"/>
        </w:rPr>
        <w:t xml:space="preserve"> </w:t>
      </w:r>
      <w:r>
        <w:rPr>
          <w:rFonts w:eastAsia="新細明體"/>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r>
        <w:rPr>
          <w:rFonts w:eastAsia="新細明體"/>
        </w:rPr>
        <w:fldChar w:fldCharType="begin"/>
      </w:r>
      <w:r w:rsidR="004D22D3">
        <w:rPr>
          <w:rFonts w:eastAsia="新細明體"/>
        </w:rPr>
        <w:instrText xml:space="preserve"> ADDIN EN.CITE &lt;EndNote&gt;&lt;Cite&gt;&lt;Author&gt;Velez&lt;/Author&gt;&lt;Year&gt;2019&lt;/Year&gt;&lt;RecNum&gt;16&lt;/RecNum&gt;&lt;DisplayText&gt;[48]&lt;/DisplayText&gt;&lt;record&gt;&lt;rec-number&gt;16&lt;/rec-number&gt;&lt;foreign-keys&gt;&lt;key app="EN" db-id="a9p9sd5zca0xate9207x0ttfrx9aepe9wafr" timestamp="1685971147"&gt;16&lt;/key&gt;&lt;/foreign-keys&gt;&lt;ref-type name="Journal Article"&gt;17&lt;/ref-type&gt;&lt;contributors&gt;&lt;authors&gt;&lt;author&gt;Velez, Faddi G Saleh&lt;/author&gt;&lt;author&gt;Pinto, Camila B&lt;/author&gt;&lt;author&gt;Bailin, Emma S&lt;/author&gt;&lt;author&gt;Münger, Marionna&lt;/author&gt;&lt;author&gt;Ellison, Andrew&lt;/author&gt;&lt;author&gt;Costa, Beatriz T&lt;/author&gt;&lt;author&gt;Crandell, David&lt;/author&gt;&lt;author&gt;Bolognini, Nadia&lt;/author&gt;&lt;author&gt;Merabet, Lotfi B&lt;/author&gt;&lt;author&gt;Fregni, Felipe&lt;/author&gt;&lt;/authors&gt;&lt;/contributors&gt;&lt;titles&gt;&lt;title&gt;Real-time video projection in an mri for characterization of neural correlates associated with mirror therapy for phantom limb pain&lt;/title&gt;&lt;secondary-title&gt;JoVE (Journal of Visualized Experiments)&lt;/secondary-title&gt;&lt;/titles&gt;&lt;periodical&gt;&lt;full-title&gt;JoVE (Journal of Visualized Experiments)&lt;/full-title&gt;&lt;/periodical&gt;&lt;pages&gt;e58800&lt;/pages&gt;&lt;number&gt;146&lt;/number&gt;&lt;dates&gt;&lt;year&gt;2019&lt;/year&gt;&lt;/dates&gt;&lt;isbn&gt;1940-087X&lt;/isbn&gt;&lt;urls&gt;&lt;/urls&gt;&lt;/record&gt;&lt;/Cite&gt;&lt;/EndNote&gt;</w:instrText>
      </w:r>
      <w:r>
        <w:rPr>
          <w:rFonts w:eastAsia="新細明體"/>
        </w:rPr>
        <w:fldChar w:fldCharType="separate"/>
      </w:r>
      <w:r w:rsidR="004D22D3">
        <w:rPr>
          <w:rFonts w:eastAsia="新細明體"/>
          <w:noProof/>
        </w:rPr>
        <w:t>[48]</w:t>
      </w:r>
      <w:r>
        <w:rPr>
          <w:rFonts w:eastAsia="新細明體"/>
        </w:rPr>
        <w:fldChar w:fldCharType="end"/>
      </w:r>
      <w:r>
        <w:rPr>
          <w:rFonts w:eastAsia="新細明體"/>
        </w:rPr>
        <w:t>, especially in combination with digital therapy interventions, since fMRI does not allow electronics to enter its interior.</w:t>
      </w:r>
    </w:p>
    <w:p w14:paraId="72694ACC" w14:textId="61E36427" w:rsidR="00D95790" w:rsidRPr="00B14C2D" w:rsidRDefault="00000000">
      <w:pPr>
        <w:pStyle w:val="2"/>
        <w:rPr>
          <w:rFonts w:eastAsia="新細明體"/>
        </w:rPr>
      </w:pPr>
      <w:bookmarkStart w:id="52" w:name="_Toc139648184"/>
      <w:r>
        <w:t xml:space="preserve">1.3 </w:t>
      </w:r>
      <w:commentRangeStart w:id="53"/>
      <w:r>
        <w:t>OBJECTIVE</w:t>
      </w:r>
      <w:bookmarkEnd w:id="52"/>
      <w:commentRangeEnd w:id="53"/>
      <w:r w:rsidR="009749C8">
        <w:rPr>
          <w:rStyle w:val="a3"/>
          <w:b w:val="0"/>
          <w:bCs w:val="0"/>
        </w:rPr>
        <w:commentReference w:id="53"/>
      </w:r>
    </w:p>
    <w:p w14:paraId="4C675E6F" w14:textId="6169FBF5" w:rsidR="00D95790" w:rsidDel="00594F52" w:rsidRDefault="00000000">
      <w:pPr>
        <w:ind w:firstLine="480"/>
        <w:rPr>
          <w:del w:id="54" w:author="黃柏瑜" w:date="2023-07-17T15:57:00Z"/>
        </w:rPr>
      </w:pPr>
      <w:del w:id="55" w:author="黃柏瑜" w:date="2023-07-17T15:57:00Z">
        <w:r w:rsidDel="00594F52">
          <w:rPr>
            <w:rFonts w:hint="eastAsia"/>
          </w:rPr>
          <w:delText xml:space="preserve">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w:delText>
        </w:r>
        <w:r w:rsidDel="00594F52">
          <w:rPr>
            <w:rFonts w:hint="eastAsia"/>
          </w:rPr>
          <w:lastRenderedPageBreak/>
          <w:delText>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delText>
        </w:r>
      </w:del>
    </w:p>
    <w:p w14:paraId="349E9893" w14:textId="63DB6E54" w:rsidR="00D95790" w:rsidDel="00CD576D" w:rsidRDefault="00000000">
      <w:pPr>
        <w:ind w:firstLine="480"/>
        <w:rPr>
          <w:del w:id="56" w:author="黃柏瑜" w:date="2023-07-17T16:01:00Z"/>
          <w:rFonts w:hint="eastAsia"/>
        </w:rPr>
      </w:pPr>
      <w:del w:id="57" w:author="黃柏瑜" w:date="2023-07-17T16:01:00Z">
        <w:r w:rsidDel="00594F52">
          <w:rPr>
            <w:rFonts w:hint="eastAsia"/>
          </w:rPr>
          <w:delText>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delText>
        </w:r>
      </w:del>
    </w:p>
    <w:p w14:paraId="4350077C" w14:textId="1EC38007" w:rsidR="00D95790" w:rsidRDefault="00594F52" w:rsidP="00594F52">
      <w:pPr>
        <w:ind w:firstLine="480"/>
        <w:rPr>
          <w:rFonts w:eastAsia="新細明體"/>
        </w:rPr>
      </w:pPr>
      <w:ins w:id="58" w:author="黃柏瑜" w:date="2023-07-17T16:02:00Z">
        <w:r>
          <w:rPr>
            <w:rFonts w:eastAsia="新細明體"/>
          </w:rPr>
          <w:t>As t</w:t>
        </w:r>
      </w:ins>
      <w:ins w:id="59" w:author="黃柏瑜" w:date="2023-07-17T16:01:00Z">
        <w:r w:rsidRPr="00594F52">
          <w:rPr>
            <w:rFonts w:eastAsia="新細明體"/>
            <w:rPrChange w:id="60" w:author="黃柏瑜" w:date="2023-07-17T16:01:00Z">
              <w:rPr>
                <w:rFonts w:ascii="新細明體" w:eastAsia="新細明體" w:hAnsi="新細明體"/>
              </w:rPr>
            </w:rPrChange>
          </w:rPr>
          <w:t xml:space="preserve">he </w:t>
        </w:r>
      </w:ins>
      <w:ins w:id="61" w:author="黃柏瑜" w:date="2023-07-17T16:02:00Z">
        <w:r>
          <w:rPr>
            <w:rFonts w:eastAsia="新細明體"/>
          </w:rPr>
          <w:t>previous literature review ,</w:t>
        </w:r>
      </w:ins>
      <w:del w:id="62" w:author="黃柏瑜" w:date="2023-07-17T16:02:00Z">
        <w:r w:rsidR="00000000" w:rsidRPr="00594F52" w:rsidDel="00594F52">
          <w:rPr>
            <w:rFonts w:hint="eastAsia"/>
          </w:rPr>
          <w:delText>D</w:delText>
        </w:r>
      </w:del>
      <w:del w:id="63" w:author="黃柏瑜" w:date="2023-07-17T16:31:00Z">
        <w:r w:rsidR="00000000" w:rsidRPr="00594F52" w:rsidDel="009749C8">
          <w:rPr>
            <w:rFonts w:hint="eastAsia"/>
          </w:rPr>
          <w:delText>ue to its simple concept and readily available rehabilitation materials, MT has emerged as one of the promising rehabilitation modalities for home rehabilitation during the C</w:delText>
        </w:r>
        <w:r w:rsidR="00000000" w:rsidDel="009749C8">
          <w:rPr>
            <w:rFonts w:hint="eastAsia"/>
          </w:rPr>
          <w:delText xml:space="preserve">OVID-19 pandemic. The use of virtual reality technology has also been incorporated into MT to enhance the immersive experience during the practice. </w:delText>
        </w:r>
      </w:del>
      <w:ins w:id="64" w:author="黃柏瑜" w:date="2023-07-17T16:32:00Z">
        <w:r w:rsidR="009749C8">
          <w:t>, s</w:t>
        </w:r>
      </w:ins>
      <w:del w:id="65" w:author="黃柏瑜" w:date="2023-07-17T16:32:00Z">
        <w:r w:rsidR="00000000" w:rsidDel="009749C8">
          <w:rPr>
            <w:rFonts w:hint="eastAsia"/>
          </w:rPr>
          <w:delText>S</w:delText>
        </w:r>
      </w:del>
      <w:r w:rsidR="00000000">
        <w:rPr>
          <w:rFonts w:hint="eastAsia"/>
        </w:rPr>
        <w:t xml:space="preserve">ome studies have found that VR-based MT is more effective in improving patients' mobility compared to traditional MT </w:t>
      </w:r>
      <w:r w:rsidR="00000000">
        <w:fldChar w:fldCharType="begin"/>
      </w:r>
      <w:r w:rsidR="00A15968">
        <w:instrText xml:space="preserve"> ADDIN EN.CITE &lt;EndNote&gt;&lt;Cite&gt;&lt;Author&gt;Rothgangel&lt;/Author&gt;&lt;Year&gt;2019&lt;/Year&gt;&lt;RecNum&gt;52&lt;/RecNum&gt;&lt;DisplayText&gt;[4, 29]&lt;/DisplayText&gt;&lt;record&gt;&lt;rec-number&gt;52&lt;/rec-number&gt;&lt;foreign-keys&gt;&lt;key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Cite&gt;&lt;Author&gt;Lin&lt;/Author&gt;&lt;Year&gt;2021&lt;/Year&gt;&lt;RecNum&gt;46&lt;/RecNum&gt;&lt;record&gt;&lt;rec-number&gt;46&lt;/rec-number&gt;&lt;foreign-keys&gt;&lt;key app="EN" db-id="a9p9sd5zca0xate9207x0ttfrx9aepe9wafr" timestamp="1685971208"&gt;46&lt;/key&gt;&lt;/foreign-keys&gt;&lt;ref-type name="Journal Article"&gt;17&lt;/ref-type&gt;&lt;contributors&gt;&lt;authors&gt;&lt;author&gt;Lin, Che-Wei&lt;/author&gt;&lt;author&gt;Kuo, Li-Chieh&lt;/author&gt;&lt;author&gt;Lin, Yu-Ching&lt;/author&gt;&lt;author&gt;Su, Fong-Chin&lt;/author&gt;&lt;author&gt;Lin, Yu-An&lt;/author&gt;&lt;author&gt;Hsu, Hsiu-Yun&lt;/author&gt;&lt;/authors&gt;&lt;/contributors&gt;&lt;titles&gt;&lt;title&gt;Development and testing of a virtual reality mirror therapy system for the sensorimotor performance of upper extremity: A pilot randomized controlled trial&lt;/title&gt;&lt;secondary-title&gt;IEEE Access&lt;/secondary-title&gt;&lt;/titles&gt;&lt;periodical&gt;&lt;full-title&gt;IEEE Access&lt;/full-title&gt;&lt;/periodical&gt;&lt;pages&gt;14725-14734&lt;/pages&gt;&lt;volume&gt;9&lt;/volume&gt;&lt;dates&gt;&lt;year&gt;2021&lt;/year&gt;&lt;/dates&gt;&lt;isbn&gt;2169-3536&lt;/isbn&gt;&lt;urls&gt;&lt;/urls&gt;&lt;/record&gt;&lt;/Cite&gt;&lt;/EndNote&gt;</w:instrText>
      </w:r>
      <w:r w:rsidR="00000000">
        <w:fldChar w:fldCharType="separate"/>
      </w:r>
      <w:r w:rsidR="00A15968">
        <w:rPr>
          <w:noProof/>
        </w:rPr>
        <w:t>[4, 29]</w:t>
      </w:r>
      <w:r w:rsidR="00000000">
        <w:fldChar w:fldCharType="end"/>
      </w:r>
      <w:r w:rsidR="00000000">
        <w:rPr>
          <w:rFonts w:eastAsia="新細明體" w:hint="eastAsia"/>
        </w:rPr>
        <w:t>.</w:t>
      </w:r>
      <w:r w:rsidR="00000000">
        <w:rPr>
          <w:rFonts w:hint="eastAsia"/>
        </w:rPr>
        <w:t xml:space="preserve"> However,</w:t>
      </w:r>
      <w:ins w:id="66" w:author="黃柏瑜" w:date="2023-07-17T16:09:00Z">
        <w:r w:rsidR="001363E0">
          <w:t xml:space="preserve"> </w:t>
        </w:r>
      </w:ins>
      <w:ins w:id="67" w:author="黃柏瑜" w:date="2023-07-17T16:10:00Z">
        <w:r w:rsidR="001363E0">
          <w:t>those current research gap</w:t>
        </w:r>
      </w:ins>
      <w:ins w:id="68" w:author="黃柏瑜" w:date="2023-07-17T16:09:00Z">
        <w:r w:rsidR="001363E0">
          <w:t xml:space="preserve"> </w:t>
        </w:r>
      </w:ins>
      <w:ins w:id="69" w:author="黃柏瑜" w:date="2023-07-17T16:10:00Z">
        <w:r w:rsidR="001363E0">
          <w:t>is the requirement of</w:t>
        </w:r>
      </w:ins>
      <w:r w:rsidR="00000000">
        <w:rPr>
          <w:rFonts w:hint="eastAsia"/>
        </w:rPr>
        <w:t xml:space="preserve"> expensive equipment costs and the complicated setting process of VR equipment</w:t>
      </w:r>
      <w:ins w:id="70" w:author="黃柏瑜" w:date="2023-07-17T16:10:00Z">
        <w:r w:rsidR="001363E0">
          <w:t>, which</w:t>
        </w:r>
      </w:ins>
      <w:r w:rsidR="00000000">
        <w:rPr>
          <w:rFonts w:hint="eastAsia"/>
        </w:rPr>
        <w:t xml:space="preserve"> make it difficult to be effectively used in clinical fields </w:t>
      </w:r>
      <w:r w:rsidR="00000000">
        <w:fldChar w:fldCharType="begin"/>
      </w:r>
      <w:r w:rsidR="004D22D3">
        <w:instrText xml:space="preserve"> ADDIN EN.CITE &lt;EndNote&gt;&lt;Cite&gt;&lt;Author&gt;Neiger&lt;/Author&gt;&lt;Year&gt;2016&lt;/Year&gt;&lt;RecNum&gt;8&lt;/RecNum&gt;&lt;DisplayText&gt;[49]&lt;/DisplayText&gt;&lt;record&gt;&lt;rec-number&gt;8&lt;/rec-number&gt;&lt;foreign-keys&gt;&lt;key app="EN" db-id="a9p9sd5zca0xate9207x0ttfrx9aepe9wafr" timestamp="1685969218"&gt;8&lt;/key&gt;&lt;/foreign-keys&gt;&lt;ref-type name="Web Page"&gt;12&lt;/ref-type&gt;&lt;contributors&gt;&lt;authors&gt;&lt;author&gt;Chris Neiger&lt;/author&gt;&lt;/authors&gt;&lt;/contributors&gt;&lt;titles&gt;&lt;title&gt;Virtual reality is too expensive for most people — but that&amp;apos;s about to change&lt;/title&gt;&lt;/titles&gt;&lt;dates&gt;&lt;year&gt;2016&lt;/year&gt;&lt;/dates&gt;&lt;pub-location&gt;INSIDER&lt;/pub-location&gt;&lt;urls&gt;&lt;related-urls&gt;&lt;url&gt;https://www.businessinsider.com/why-is-virtual-reality-so-expensive-2016-9&lt;/url&gt;&lt;/related-urls&gt;&lt;/urls&gt;&lt;/record&gt;&lt;/Cite&gt;&lt;/EndNote&gt;</w:instrText>
      </w:r>
      <w:r w:rsidR="00000000">
        <w:fldChar w:fldCharType="separate"/>
      </w:r>
      <w:r w:rsidR="004D22D3">
        <w:rPr>
          <w:noProof/>
        </w:rPr>
        <w:t>[49]</w:t>
      </w:r>
      <w:r w:rsidR="00000000">
        <w:fldChar w:fldCharType="end"/>
      </w:r>
      <w:r w:rsidR="00000000">
        <w:rPr>
          <w:rFonts w:eastAsia="新細明體" w:hint="eastAsia"/>
        </w:rPr>
        <w:t>.</w:t>
      </w:r>
      <w:r w:rsidR="00000000">
        <w:rPr>
          <w:rFonts w:hint="eastAsia"/>
        </w:rPr>
        <w:t xml:space="preserve"> According to statistical research, the predict of home penetration of VR equipment is only 6.3% in 2026 </w:t>
      </w:r>
      <w:r w:rsidR="00000000">
        <w:fldChar w:fldCharType="begin"/>
      </w:r>
      <w:r w:rsidR="004D22D3">
        <w:instrText xml:space="preserve"> ADDIN EN.CITE &lt;EndNote&gt;&lt;Cite&gt;&lt;Year&gt;2021&lt;/Year&gt;&lt;RecNum&gt;9&lt;/RecNum&gt;&lt;DisplayText&gt;[50]&lt;/DisplayText&gt;&lt;record&gt;&lt;rec-number&gt;9&lt;/rec-number&gt;&lt;foreign-keys&gt;&lt;key app="EN" db-id="a9p9sd5zca0xate9207x0ttfrx9aepe9wafr" timestamp="1685969378"&gt;9&lt;/key&gt;&lt;/foreign-keys&gt;&lt;ref-type name="Web Page"&gt;12&lt;/ref-type&gt;&lt;contributors&gt;&lt;/contributors&gt;&lt;titles&gt;&lt;title&gt;Omdia research reveals 12.5m consumer VR headsets sold in 2021 with content spend exceeding $2bn&lt;/title&gt;&lt;/titles&gt;&lt;dates&gt;&lt;year&gt;2021&lt;/year&gt;&lt;/dates&gt;&lt;pub-location&gt;LONDON&lt;/pub-location&gt;&lt;publisher&gt;OMDIA&lt;/publisher&gt;&lt;urls&gt;&lt;related-urls&gt;&lt;url&gt;https://omdia.tech.informa.com/pr/2021-dec/omdia-research-reveals-12m-consumer-vr-headsets-sold-in-2021-with-content-spend-exceeding-2bn&lt;/url&gt;&lt;/related-urls&gt;&lt;/urls&gt;&lt;/record&gt;&lt;/Cite&gt;&lt;/EndNote&gt;</w:instrText>
      </w:r>
      <w:r w:rsidR="00000000">
        <w:fldChar w:fldCharType="separate"/>
      </w:r>
      <w:r w:rsidR="004D22D3">
        <w:rPr>
          <w:noProof/>
        </w:rPr>
        <w:t>[50]</w:t>
      </w:r>
      <w:r w:rsidR="00000000">
        <w:fldChar w:fldCharType="end"/>
      </w:r>
      <w:r w:rsidR="00000000">
        <w:rPr>
          <w:rFonts w:eastAsia="新細明體" w:hint="eastAsia"/>
        </w:rPr>
        <w:t>.</w:t>
      </w:r>
      <w:ins w:id="71" w:author="黃柏瑜" w:date="2023-07-17T16:03:00Z">
        <w:r>
          <w:rPr>
            <w:rFonts w:eastAsia="新細明體"/>
          </w:rPr>
          <w:t xml:space="preserve"> </w:t>
        </w:r>
      </w:ins>
      <w:ins w:id="72" w:author="黃柏瑜" w:date="2023-07-17T16:04:00Z">
        <w:r w:rsidRPr="00594F52">
          <w:rPr>
            <w:rFonts w:eastAsia="新細明體"/>
          </w:rPr>
          <w:t>Blame for cost, portability and size, VR rehab system may be adopted by hospitals</w:t>
        </w:r>
        <w:r>
          <w:rPr>
            <w:rFonts w:eastAsia="新細明體"/>
          </w:rPr>
          <w:t xml:space="preserve">, </w:t>
        </w:r>
        <w:r w:rsidRPr="00594F52">
          <w:rPr>
            <w:rFonts w:eastAsia="新細明體"/>
          </w:rPr>
          <w:t>but it is impractical to promote it to every patient's home.</w:t>
        </w:r>
      </w:ins>
      <w:ins w:id="73" w:author="黃柏瑜" w:date="2023-07-17T16:05:00Z">
        <w:r>
          <w:rPr>
            <w:rFonts w:eastAsia="新細明體"/>
          </w:rPr>
          <w:t xml:space="preserve"> </w:t>
        </w:r>
        <w:r w:rsidRPr="00594F52">
          <w:rPr>
            <w:rFonts w:eastAsia="新細明體"/>
          </w:rPr>
          <w:t>Take this as a vision, minority of the research use a smartphone as a display and computing device, also use Cardboard as an alternative VR head-mounted display</w:t>
        </w:r>
      </w:ins>
      <w:ins w:id="74" w:author="黃柏瑜" w:date="2023-07-17T16:06:00Z">
        <w:r>
          <w:rPr>
            <w:rFonts w:eastAsia="新細明體"/>
          </w:rPr>
          <w:t xml:space="preserve"> </w:t>
        </w:r>
      </w:ins>
      <w:r>
        <w:rPr>
          <w:rFonts w:eastAsia="新細明體"/>
        </w:rPr>
        <w:fldChar w:fldCharType="begin"/>
      </w:r>
      <w:r w:rsidR="001363E0">
        <w:rPr>
          <w:rFonts w:eastAsia="新細明體"/>
        </w:rPr>
        <w:instrText xml:space="preserve"> ADDIN EN.CITE &lt;EndNote&gt;&lt;Cite&gt;&lt;Author&gt;Zirbel&lt;/Author&gt;&lt;Year&gt;2018&lt;/Year&gt;&lt;RecNum&gt;27&lt;/RecNum&gt;&lt;DisplayText&gt;[38, 40]&lt;/DisplayText&gt;&lt;record&gt;&lt;rec-number&gt;27&lt;/rec-number&gt;&lt;foreign-keys&gt;&lt;key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Cite&gt;&lt;Author&gt;LaPiana&lt;/Author&gt;&lt;Year&gt;2020&lt;/Year&gt;&lt;RecNum&gt;38&lt;/RecNum&gt;&lt;record&gt;&lt;rec-number&gt;38&lt;/rec-number&gt;&lt;foreign-keys&gt;&lt;key app="EN" db-id="a9p9sd5zca0xate9207x0ttfrx9aepe9wafr" timestamp="1685971191"&gt;38&lt;/key&gt;&lt;/foreign-keys&gt;&lt;ref-type name="Journal Article"&gt;17&lt;/ref-type&gt;&lt;contributors&gt;&lt;authors&gt;&lt;author&gt;LaPiana, Nina&lt;/author&gt;&lt;author&gt;Duong, Alvin&lt;/author&gt;&lt;author&gt;Lee, Alex&lt;/author&gt;&lt;author&gt;Alschitz, Leon&lt;/author&gt;&lt;author&gt;Silva, Rafael ML&lt;/author&gt;&lt;author&gt;Early, Jody&lt;/author&gt;&lt;author&gt;Bunnell, Aaron&lt;/author&gt;&lt;author&gt;Mourad, Pierre&lt;/author&gt;&lt;/authors&gt;&lt;/contributors&gt;&lt;titles&gt;&lt;title&gt;Acceptability of a mobile phone–based augmented reality game for rehabilitation of patients with upper limb deficits from stroke: Case study&lt;/title&gt;&lt;secondary-title&gt;JMIR rehabilitation and assistive technologies&lt;/secondary-title&gt;&lt;/titles&gt;&lt;periodical&gt;&lt;full-title&gt;JMIR rehabilitation and assistive technologies&lt;/full-title&gt;&lt;/periodical&gt;&lt;pages&gt;e17822&lt;/pages&gt;&lt;volume&gt;7&lt;/volume&gt;&lt;number&gt;2&lt;/number&gt;&lt;dates&gt;&lt;year&gt;2020&lt;/year&gt;&lt;/dates&gt;&lt;urls&gt;&lt;/urls&gt;&lt;/record&gt;&lt;/Cite&gt;&lt;/EndNote&gt;</w:instrText>
      </w:r>
      <w:r>
        <w:rPr>
          <w:rFonts w:eastAsia="新細明體"/>
        </w:rPr>
        <w:fldChar w:fldCharType="separate"/>
      </w:r>
      <w:r w:rsidR="001363E0">
        <w:rPr>
          <w:rFonts w:eastAsia="新細明體"/>
          <w:noProof/>
        </w:rPr>
        <w:t>[38, 40]</w:t>
      </w:r>
      <w:r>
        <w:rPr>
          <w:rFonts w:eastAsia="新細明體"/>
        </w:rPr>
        <w:fldChar w:fldCharType="end"/>
      </w:r>
      <w:ins w:id="75" w:author="黃柏瑜" w:date="2023-07-17T16:05:00Z">
        <w:r>
          <w:rPr>
            <w:rFonts w:eastAsia="新細明體"/>
          </w:rPr>
          <w:t xml:space="preserve">. </w:t>
        </w:r>
        <w:r w:rsidRPr="00594F52">
          <w:rPr>
            <w:rFonts w:eastAsia="新細明體"/>
          </w:rPr>
          <w:t xml:space="preserve">However, these studies were only in the preliminary stage, and their efficacy </w:t>
        </w:r>
        <w:proofErr w:type="gramStart"/>
        <w:r w:rsidRPr="00594F52">
          <w:rPr>
            <w:rFonts w:eastAsia="新細明體"/>
          </w:rPr>
          <w:t>were not been</w:t>
        </w:r>
        <w:proofErr w:type="gramEnd"/>
        <w:r w:rsidRPr="00594F52">
          <w:rPr>
            <w:rFonts w:eastAsia="新細明體"/>
          </w:rPr>
          <w:t xml:space="preserve"> tested.</w:t>
        </w:r>
      </w:ins>
    </w:p>
    <w:p w14:paraId="703BEFD8" w14:textId="77777777" w:rsidR="00D95790" w:rsidRDefault="00000000">
      <w:pPr>
        <w:ind w:firstLine="480"/>
      </w:pPr>
      <w:r>
        <w:rPr>
          <w:rFonts w:hint="eastAsia"/>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t>user,</w:t>
      </w:r>
      <w:r>
        <w:rPr>
          <w:rFonts w:hint="eastAsia"/>
        </w:rPr>
        <w:t xml:space="preserve"> </w:t>
      </w:r>
      <w:r>
        <w:t>the</w:t>
      </w:r>
      <w:r>
        <w:rPr>
          <w:rFonts w:hint="eastAsia"/>
        </w:rPr>
        <w:t xml:space="preserve"> development of digital health will bring the potential of remote assessment.</w:t>
      </w:r>
    </w:p>
    <w:p w14:paraId="466D1C77" w14:textId="4AD3971E" w:rsidR="00D95790" w:rsidRDefault="00000000">
      <w:pPr>
        <w:ind w:firstLine="480"/>
      </w:pPr>
      <w:r>
        <w:t xml:space="preserve">Affected by some studies that use smartphones, which are more common than VR equipment, as the carrier of immersive stroke rehabilitation systems, we decided </w:t>
      </w:r>
      <w:r>
        <w:lastRenderedPageBreak/>
        <w:t xml:space="preserve">to develop a mobile phone augmented real-time rehabilitation system based on the principle of </w:t>
      </w:r>
      <w:del w:id="76" w:author="黃柏瑜" w:date="2023-07-17T16:27:00Z">
        <w:r w:rsidDel="0022147B">
          <w:delText>mirror therapy</w:delText>
        </w:r>
      </w:del>
      <w:ins w:id="77" w:author="黃柏瑜" w:date="2023-07-17T16:27:00Z">
        <w:r w:rsidR="0022147B">
          <w:t>MT</w:t>
        </w:r>
      </w:ins>
      <w:r>
        <w:t>, which is suitable for stroke patients in perform daily rehabilitation exercises at home with their own mobile phone and lightweight, inexpensive equipment.</w:t>
      </w:r>
      <w:ins w:id="78" w:author="黃柏瑜" w:date="2023-07-17T16:19:00Z">
        <w:r w:rsidR="00CD576D">
          <w:t xml:space="preserve"> The system should obtain the advantage of immersiv</w:t>
        </w:r>
      </w:ins>
      <w:ins w:id="79" w:author="黃柏瑜" w:date="2023-07-17T16:20:00Z">
        <w:r w:rsidR="00CD576D">
          <w:t>e rehab feedback to ensure its superior effectiveness than MT</w:t>
        </w:r>
      </w:ins>
      <w:ins w:id="80" w:author="黃柏瑜" w:date="2023-07-17T16:21:00Z">
        <w:r w:rsidR="00CD576D">
          <w:t>, but preserve MT’s advantages</w:t>
        </w:r>
      </w:ins>
      <w:ins w:id="81" w:author="黃柏瑜" w:date="2023-07-17T16:22:00Z">
        <w:r w:rsidR="00CD576D">
          <w:t xml:space="preserve"> of cost, </w:t>
        </w:r>
        <w:proofErr w:type="gramStart"/>
        <w:r w:rsidR="00CD576D">
          <w:t>portability</w:t>
        </w:r>
        <w:proofErr w:type="gramEnd"/>
        <w:r w:rsidR="00CD576D">
          <w:t xml:space="preserve"> and convenience</w:t>
        </w:r>
      </w:ins>
      <w:ins w:id="82" w:author="黃柏瑜" w:date="2023-07-17T16:21:00Z">
        <w:r w:rsidR="00CD576D">
          <w:t>.</w:t>
        </w:r>
      </w:ins>
    </w:p>
    <w:p w14:paraId="62E9E9C1" w14:textId="77777777" w:rsidR="00D95790" w:rsidRDefault="00000000">
      <w:pPr>
        <w:spacing w:line="240" w:lineRule="auto"/>
        <w:ind w:firstLineChars="0" w:firstLine="0"/>
        <w:jc w:val="left"/>
      </w:pPr>
      <w:r>
        <w:br w:type="page"/>
      </w:r>
    </w:p>
    <w:p w14:paraId="42B979DD" w14:textId="77777777" w:rsidR="00D95790" w:rsidRDefault="00000000">
      <w:pPr>
        <w:pStyle w:val="1"/>
      </w:pPr>
      <w:r>
        <w:lastRenderedPageBreak/>
        <w:t xml:space="preserve"> </w:t>
      </w:r>
      <w:r>
        <w:rPr>
          <w:u w:val="single"/>
        </w:rPr>
        <w:t xml:space="preserve">                                                                </w:t>
      </w:r>
      <w:bookmarkStart w:id="83" w:name="_Toc139648185"/>
      <w:r>
        <w:rPr>
          <w:u w:val="single"/>
        </w:rPr>
        <w:t xml:space="preserve">Chapter 2 </w:t>
      </w:r>
      <w:r>
        <w:rPr>
          <w:rFonts w:hint="eastAsia"/>
        </w:rPr>
        <w:t>Methodology and Material</w:t>
      </w:r>
      <w:bookmarkEnd w:id="83"/>
    </w:p>
    <w:p w14:paraId="6084EA93" w14:textId="77777777" w:rsidR="00D95790" w:rsidRDefault="00000000">
      <w:pPr>
        <w:pStyle w:val="2"/>
      </w:pPr>
      <w:bookmarkStart w:id="84" w:name="_Toc139648186"/>
      <w:r>
        <w:rPr>
          <w:rFonts w:hint="eastAsia"/>
        </w:rPr>
        <w:t>2.1 SYSTEM DEVELOPMENT</w:t>
      </w:r>
      <w:bookmarkEnd w:id="84"/>
    </w:p>
    <w:p w14:paraId="6627FAB1" w14:textId="77777777" w:rsidR="00D95790" w:rsidRDefault="00000000">
      <w:pPr>
        <w:pStyle w:val="2"/>
      </w:pPr>
      <w:bookmarkStart w:id="85" w:name="_Toc139648187"/>
      <w:r>
        <w:rPr>
          <w:rFonts w:hint="eastAsia"/>
        </w:rPr>
        <w:t>2.1.1 Augmented Reality Mirror Therapy System (ARMT)</w:t>
      </w:r>
      <w:bookmarkEnd w:id="85"/>
    </w:p>
    <w:p w14:paraId="26C94AB8" w14:textId="4CC6F0FF" w:rsidR="00D95790" w:rsidRDefault="00000000">
      <w:pPr>
        <w:ind w:firstLine="480"/>
      </w:pPr>
      <w:r>
        <w:rPr>
          <w:lang w:val="es-ES"/>
        </w:rPr>
        <w:t>To solve the defects of the virtual reality mirror therapy equipment mentioned above, this study ha</w:t>
      </w:r>
      <w:r>
        <w:rPr>
          <w:rFonts w:hint="eastAsia"/>
        </w:rPr>
        <w:t>s</w:t>
      </w:r>
      <w:r>
        <w:rPr>
          <w:lang w:val="es-ES"/>
        </w:rPr>
        <w:t xml:space="preserve"> developed a mobile device-based </w:t>
      </w:r>
      <w:r>
        <w:rPr>
          <w:rFonts w:hint="eastAsia"/>
        </w:rPr>
        <w:t>A</w:t>
      </w:r>
      <w:r>
        <w:rPr>
          <w:lang w:val="es-ES"/>
        </w:rPr>
        <w:t xml:space="preserve">ugmented </w:t>
      </w:r>
      <w:r>
        <w:rPr>
          <w:rFonts w:hint="eastAsia"/>
        </w:rPr>
        <w:t>R</w:t>
      </w:r>
      <w:r>
        <w:rPr>
          <w:lang w:val="es-ES"/>
        </w:rPr>
        <w:t xml:space="preserve">eality </w:t>
      </w:r>
      <w:r>
        <w:rPr>
          <w:rFonts w:hint="eastAsia"/>
        </w:rPr>
        <w:t>M</w:t>
      </w:r>
      <w:r>
        <w:rPr>
          <w:lang w:val="es-ES"/>
        </w:rPr>
        <w:t xml:space="preserve">irror </w:t>
      </w:r>
      <w:r>
        <w:rPr>
          <w:rFonts w:hint="eastAsia"/>
        </w:rPr>
        <w:t>T</w:t>
      </w:r>
      <w:r>
        <w:rPr>
          <w:lang w:val="es-ES"/>
        </w:rPr>
        <w:t xml:space="preserve">herapy (ARMT) system. </w:t>
      </w:r>
      <w:r>
        <w:rPr>
          <w:rFonts w:hint="eastAsia"/>
          <w:lang w:val="es-ES"/>
        </w:rPr>
        <w:t xml:space="preserve">All data processing of this system is done on a </w:t>
      </w:r>
      <w:r>
        <w:rPr>
          <w:rFonts w:hint="eastAsia"/>
        </w:rPr>
        <w:t xml:space="preserve">single </w:t>
      </w:r>
      <w:r>
        <w:rPr>
          <w:rFonts w:hint="eastAsia"/>
          <w:lang w:val="es-ES"/>
        </w:rPr>
        <w:t xml:space="preserve">mobile phone, but users are expected to wear a </w:t>
      </w:r>
      <w:r>
        <w:rPr>
          <w:rFonts w:hint="eastAsia"/>
        </w:rPr>
        <w:t>C</w:t>
      </w:r>
      <w:r>
        <w:rPr>
          <w:rFonts w:hint="eastAsia"/>
          <w:lang w:val="es-ES"/>
        </w:rPr>
        <w:t>ardboard to use (optional)</w:t>
      </w:r>
      <w:r>
        <w:rPr>
          <w:rFonts w:hint="eastAsia"/>
        </w:rPr>
        <w:t xml:space="preserve">. </w:t>
      </w:r>
      <w:r>
        <w:rPr>
          <w:lang w:val="es-ES"/>
        </w:rPr>
        <w:t xml:space="preserve">This development aims to allow patients to receive immersive rehabilitation treatments only by using their own mobile device as a display instead of VR </w:t>
      </w:r>
      <w:r>
        <w:rPr>
          <w:rFonts w:hint="eastAsia"/>
        </w:rPr>
        <w:t>head-mounted display</w:t>
      </w:r>
      <w:r>
        <w:rPr>
          <w:lang w:val="es-ES"/>
        </w:rPr>
        <w:t xml:space="preserve">. </w:t>
      </w:r>
      <w:r>
        <w:rPr>
          <w:rFonts w:hint="eastAsia"/>
        </w:rPr>
        <w:t xml:space="preserve">The preview of ARMT is like a general camera preview but allows user to switch between camera mode or headset mode </w:t>
      </w:r>
      <w:r>
        <w:rPr>
          <w:b/>
          <w:bCs/>
          <w:lang w:val="es-ES"/>
        </w:rPr>
        <w:t>(</w:t>
      </w:r>
      <w:r>
        <w:rPr>
          <w:b/>
          <w:bCs/>
          <w:lang w:val="es-ES"/>
        </w:rPr>
        <w:fldChar w:fldCharType="begin"/>
      </w:r>
      <w:r>
        <w:rPr>
          <w:b/>
          <w:bCs/>
          <w:lang w:val="es-ES"/>
        </w:rPr>
        <w:instrText xml:space="preserve"> REF F1 \h  \* MERGEFORMAT </w:instrText>
      </w:r>
      <w:r>
        <w:rPr>
          <w:b/>
          <w:bCs/>
          <w:lang w:val="es-ES"/>
        </w:rPr>
      </w:r>
      <w:r>
        <w:rPr>
          <w:b/>
          <w:bCs/>
          <w:lang w:val="es-ES"/>
        </w:rPr>
        <w:fldChar w:fldCharType="separate"/>
      </w:r>
      <w:r w:rsidR="00E47AAC" w:rsidRPr="00E47AAC">
        <w:rPr>
          <w:rFonts w:hint="eastAsia"/>
          <w:b/>
          <w:bCs/>
        </w:rPr>
        <w:t>F</w:t>
      </w:r>
      <w:r w:rsidR="00E47AAC" w:rsidRPr="00E47AAC">
        <w:rPr>
          <w:b/>
          <w:bCs/>
        </w:rPr>
        <w:t>igure 1</w:t>
      </w:r>
      <w:r>
        <w:rPr>
          <w:b/>
          <w:bCs/>
          <w:lang w:val="es-ES"/>
        </w:rPr>
        <w:fldChar w:fldCharType="end"/>
      </w:r>
      <w:r>
        <w:rPr>
          <w:b/>
          <w:bCs/>
          <w:lang w:val="es-ES"/>
        </w:rPr>
        <w:t>)</w:t>
      </w:r>
      <w:r>
        <w:rPr>
          <w:rFonts w:hint="eastAsia"/>
        </w:rPr>
        <w:t xml:space="preserve">.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w:t>
      </w:r>
      <w:proofErr w:type="gramStart"/>
      <w:r>
        <w:rPr>
          <w:rFonts w:hint="eastAsia"/>
        </w:rPr>
        <w:t>is capable of creating</w:t>
      </w:r>
      <w:proofErr w:type="gramEnd"/>
      <w:r>
        <w:rPr>
          <w:rFonts w:hint="eastAsia"/>
        </w:rPr>
        <w:t xml:space="preserve"> a custom virtual bulletin board object in the AR preview scene for users to notice any necessary information during the rehabilitation.</w:t>
      </w:r>
    </w:p>
    <w:p w14:paraId="13443656" w14:textId="77777777" w:rsidR="00D95790" w:rsidRDefault="00D95790">
      <w:pPr>
        <w:ind w:firstLine="480"/>
      </w:pPr>
    </w:p>
    <w:p w14:paraId="3AE52B47" w14:textId="77777777" w:rsidR="00D95790" w:rsidRDefault="00000000">
      <w:pPr>
        <w:ind w:firstLineChars="0" w:firstLine="0"/>
        <w:jc w:val="center"/>
      </w:pPr>
      <w:r>
        <w:rPr>
          <w:rFonts w:hint="eastAsia"/>
          <w:noProof/>
        </w:rPr>
        <w:lastRenderedPageBreak/>
        <w:drawing>
          <wp:inline distT="0" distB="0" distL="114300" distR="114300" wp14:anchorId="593E3131" wp14:editId="41F20A67">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18"/>
                    <a:stretch>
                      <a:fillRect/>
                    </a:stretch>
                  </pic:blipFill>
                  <pic:spPr>
                    <a:xfrm>
                      <a:off x="0" y="0"/>
                      <a:ext cx="1572895" cy="975360"/>
                    </a:xfrm>
                    <a:prstGeom prst="rect">
                      <a:avLst/>
                    </a:prstGeom>
                  </pic:spPr>
                </pic:pic>
              </a:graphicData>
            </a:graphic>
          </wp:inline>
        </w:drawing>
      </w:r>
      <w:r>
        <w:rPr>
          <w:rFonts w:hint="eastAsia"/>
        </w:rPr>
        <w:t xml:space="preserve"> </w:t>
      </w:r>
      <w:r>
        <w:rPr>
          <w:noProof/>
        </w:rPr>
        <w:drawing>
          <wp:inline distT="0" distB="0" distL="114300" distR="114300" wp14:anchorId="7D85F6F1" wp14:editId="175F807A">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9"/>
                    <a:stretch>
                      <a:fillRect/>
                    </a:stretch>
                  </pic:blipFill>
                  <pic:spPr>
                    <a:xfrm>
                      <a:off x="0" y="0"/>
                      <a:ext cx="1572895" cy="974725"/>
                    </a:xfrm>
                    <a:prstGeom prst="rect">
                      <a:avLst/>
                    </a:prstGeom>
                    <a:noFill/>
                    <a:ln>
                      <a:noFill/>
                    </a:ln>
                  </pic:spPr>
                </pic:pic>
              </a:graphicData>
            </a:graphic>
          </wp:inline>
        </w:drawing>
      </w:r>
      <w:r>
        <w:t xml:space="preserve"> </w:t>
      </w:r>
      <w:r>
        <w:rPr>
          <w:noProof/>
        </w:rPr>
        <w:drawing>
          <wp:inline distT="0" distB="0" distL="114300" distR="114300" wp14:anchorId="45D084CA" wp14:editId="6B830343">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20"/>
                    <a:stretch>
                      <a:fillRect/>
                    </a:stretch>
                  </pic:blipFill>
                  <pic:spPr>
                    <a:xfrm>
                      <a:off x="0" y="0"/>
                      <a:ext cx="1574165" cy="975360"/>
                    </a:xfrm>
                    <a:prstGeom prst="rect">
                      <a:avLst/>
                    </a:prstGeom>
                    <a:noFill/>
                    <a:ln>
                      <a:noFill/>
                    </a:ln>
                  </pic:spPr>
                </pic:pic>
              </a:graphicData>
            </a:graphic>
          </wp:inline>
        </w:drawing>
      </w:r>
    </w:p>
    <w:p w14:paraId="04BA18D1" w14:textId="77777777" w:rsidR="00D95790" w:rsidRDefault="00000000">
      <w:pPr>
        <w:pStyle w:val="FigureType"/>
      </w:pPr>
      <w:bookmarkStart w:id="86" w:name="F1"/>
      <w:bookmarkStart w:id="87" w:name="_Toc136814697"/>
      <w:bookmarkStart w:id="88" w:name="_Toc139646688"/>
      <w:r>
        <w:rPr>
          <w:rFonts w:hint="eastAsia"/>
        </w:rPr>
        <w:t>F</w:t>
      </w:r>
      <w:r>
        <w:t>igure 1</w:t>
      </w:r>
      <w:bookmarkEnd w:id="86"/>
      <w:r>
        <w:t xml:space="preserve"> Preview of ARMT</w:t>
      </w:r>
      <w:bookmarkEnd w:id="87"/>
      <w:bookmarkEnd w:id="88"/>
    </w:p>
    <w:p w14:paraId="7256AB1E" w14:textId="77777777" w:rsidR="00D95790" w:rsidRDefault="00000000">
      <w:pPr>
        <w:ind w:firstLineChars="0" w:firstLine="0"/>
        <w:jc w:val="center"/>
        <w:rPr>
          <w:b/>
          <w:bCs/>
        </w:rPr>
      </w:pPr>
      <w:r>
        <w:rPr>
          <w:rFonts w:hint="eastAsia"/>
          <w:b/>
          <w:bCs/>
        </w:rPr>
        <w:t xml:space="preserve">The preview of camera mode (left) and headset mode (middle). Wearing preview combined with cardboard (right). The left hand in all figures </w:t>
      </w:r>
      <w:r>
        <w:rPr>
          <w:b/>
          <w:bCs/>
        </w:rPr>
        <w:t>is</w:t>
      </w:r>
      <w:r>
        <w:rPr>
          <w:rFonts w:hint="eastAsia"/>
          <w:b/>
          <w:bCs/>
        </w:rPr>
        <w:t xml:space="preserve"> illusory.</w:t>
      </w:r>
    </w:p>
    <w:p w14:paraId="01EF89A6" w14:textId="77777777" w:rsidR="00D95790" w:rsidRDefault="00D95790">
      <w:pPr>
        <w:ind w:firstLine="480"/>
        <w:jc w:val="center"/>
        <w:rPr>
          <w:b/>
          <w:bCs/>
          <w:u w:val="single"/>
        </w:rPr>
      </w:pPr>
    </w:p>
    <w:p w14:paraId="5D806092" w14:textId="77777777" w:rsidR="00D95790" w:rsidRDefault="00000000">
      <w:pPr>
        <w:ind w:firstLine="480"/>
      </w:pPr>
      <w:r>
        <w:rPr>
          <w:rFonts w:hint="eastAsia"/>
        </w:rPr>
        <w:t xml:space="preserve">Based on the concept of augmented reality, not like an immersive VR rehabilitation system, ARMT can adapt to various scenarios without regional restrictions, or the need to define a safe zone, because the user can still perceive the actual surrounding objects and conditions. Considering the cost, versatility, usage rate, and volume of the whole VR equipment, mobile phone-based rehabilitation systems also raise the usability of </w:t>
      </w:r>
      <w:r>
        <w:t>ARMT and</w:t>
      </w:r>
      <w:r>
        <w:rPr>
          <w:rFonts w:hint="eastAsia"/>
        </w:rPr>
        <w:t xml:space="preserve"> are suitable for practicing in daily rehab training at </w:t>
      </w:r>
      <w:r>
        <w:t>anytime</w:t>
      </w:r>
      <w:r>
        <w:rPr>
          <w:rFonts w:hint="eastAsia"/>
        </w:rPr>
        <w:t xml:space="preserve"> and anywhere. ARMT's screen update rate can reach a maximum of 60 frames per second (FPS) through internal hardware acceleration. Compared with VR devices, it may not be a smooth level, but it is enough to handle most of the circumstances.</w:t>
      </w:r>
    </w:p>
    <w:p w14:paraId="2105B4E2" w14:textId="77777777" w:rsidR="00D95790" w:rsidRDefault="00000000">
      <w:pPr>
        <w:pStyle w:val="2"/>
      </w:pPr>
      <w:bookmarkStart w:id="89" w:name="_Toc139648188"/>
      <w:r>
        <w:rPr>
          <w:rFonts w:hint="eastAsia"/>
        </w:rPr>
        <w:t>2.1.2 Hardware and Accessories</w:t>
      </w:r>
      <w:bookmarkEnd w:id="89"/>
    </w:p>
    <w:p w14:paraId="72F90589" w14:textId="6115A7E1" w:rsidR="00D95790" w:rsidRDefault="00000000">
      <w:pPr>
        <w:ind w:firstLine="480"/>
      </w:pPr>
      <w:r>
        <w:rPr>
          <w:rFonts w:hint="eastAsia"/>
        </w:rPr>
        <w:t xml:space="preserve">ARMT is only available deployed on iPhones which in iOS 15 (or higher) and equipped with Apple A12 Bionic chip (or other higher end chips). </w:t>
      </w:r>
      <w:r>
        <w:rPr>
          <w:b/>
          <w:bCs/>
        </w:rPr>
        <w:fldChar w:fldCharType="begin"/>
      </w:r>
      <w:r>
        <w:rPr>
          <w:b/>
          <w:bCs/>
        </w:rPr>
        <w:instrText xml:space="preserve"> </w:instrText>
      </w:r>
      <w:r>
        <w:rPr>
          <w:rFonts w:hint="eastAsia"/>
          <w:b/>
          <w:bCs/>
        </w:rPr>
        <w:instrText>REF T2 \h</w:instrText>
      </w:r>
      <w:r>
        <w:rPr>
          <w:b/>
          <w:bCs/>
        </w:rPr>
        <w:instrText xml:space="preserve">  \* MERGEFORMAT </w:instrText>
      </w:r>
      <w:r>
        <w:rPr>
          <w:b/>
          <w:bCs/>
        </w:rPr>
      </w:r>
      <w:r>
        <w:rPr>
          <w:b/>
          <w:bCs/>
        </w:rPr>
        <w:fldChar w:fldCharType="separate"/>
      </w:r>
      <w:r w:rsidR="00E47AAC" w:rsidRPr="00E47AAC">
        <w:rPr>
          <w:rFonts w:hint="eastAsia"/>
          <w:b/>
          <w:bCs/>
        </w:rPr>
        <w:t>Table</w:t>
      </w:r>
      <w:r w:rsidR="00E47AAC" w:rsidRPr="00E47AAC">
        <w:rPr>
          <w:b/>
          <w:bCs/>
        </w:rPr>
        <w:t xml:space="preserve"> 2</w:t>
      </w:r>
      <w:r>
        <w:rPr>
          <w:b/>
          <w:bCs/>
        </w:rPr>
        <w:fldChar w:fldCharType="end"/>
      </w:r>
      <w:r>
        <w:t xml:space="preserve"> </w:t>
      </w:r>
      <w:r>
        <w:rPr>
          <w:rFonts w:hint="eastAsia"/>
        </w:rPr>
        <w:t>shows the results so far ARMT is applicable to all iPhone models.</w:t>
      </w:r>
    </w:p>
    <w:p w14:paraId="565644E4" w14:textId="77777777" w:rsidR="00D95790" w:rsidRDefault="00D95790">
      <w:pPr>
        <w:ind w:firstLine="480"/>
      </w:pPr>
    </w:p>
    <w:p w14:paraId="469DBCDD" w14:textId="77777777" w:rsidR="00D95790" w:rsidRDefault="00000000">
      <w:pPr>
        <w:pStyle w:val="TableType"/>
      </w:pPr>
      <w:bookmarkStart w:id="90" w:name="T2"/>
      <w:bookmarkStart w:id="91" w:name="_Toc138865721"/>
      <w:bookmarkStart w:id="92" w:name="_Toc139646678"/>
      <w:r>
        <w:rPr>
          <w:rFonts w:hint="eastAsia"/>
        </w:rPr>
        <w:t>Table</w:t>
      </w:r>
      <w:r>
        <w:t xml:space="preserve"> 2</w:t>
      </w:r>
      <w:bookmarkEnd w:id="90"/>
      <w:r>
        <w:t xml:space="preserve"> </w:t>
      </w:r>
      <w:r>
        <w:rPr>
          <w:rFonts w:hint="eastAsia"/>
        </w:rPr>
        <w:t xml:space="preserve">All models that can be equipped with </w:t>
      </w:r>
      <w:proofErr w:type="gramStart"/>
      <w:r>
        <w:rPr>
          <w:rFonts w:hint="eastAsia"/>
        </w:rPr>
        <w:t>ARMT</w:t>
      </w:r>
      <w:bookmarkEnd w:id="91"/>
      <w:bookmarkEnd w:id="92"/>
      <w:proofErr w:type="gramEnd"/>
    </w:p>
    <w:tbl>
      <w:tblPr>
        <w:tblStyle w:val="af7"/>
        <w:tblW w:w="0" w:type="auto"/>
        <w:tblBorders>
          <w:top w:val="double" w:sz="4" w:space="0" w:color="auto"/>
          <w:left w:val="none" w:sz="0" w:space="0" w:color="auto"/>
          <w:bottom w:val="double" w:sz="4" w:space="0" w:color="auto"/>
          <w:right w:val="none" w:sz="0" w:space="0" w:color="auto"/>
          <w:insideV w:val="none" w:sz="0" w:space="0" w:color="auto"/>
        </w:tblBorders>
        <w:tblLook w:val="04A0" w:firstRow="1" w:lastRow="0" w:firstColumn="1" w:lastColumn="0" w:noHBand="0" w:noVBand="1"/>
      </w:tblPr>
      <w:tblGrid>
        <w:gridCol w:w="2235"/>
        <w:gridCol w:w="3685"/>
        <w:gridCol w:w="2600"/>
      </w:tblGrid>
      <w:tr w:rsidR="00D95790" w14:paraId="2273FBF8" w14:textId="77777777">
        <w:trPr>
          <w:trHeight w:val="414"/>
        </w:trPr>
        <w:tc>
          <w:tcPr>
            <w:tcW w:w="2235" w:type="dxa"/>
          </w:tcPr>
          <w:p w14:paraId="2C63428D" w14:textId="77777777" w:rsidR="00D95790" w:rsidRDefault="00000000">
            <w:pPr>
              <w:widowControl/>
              <w:ind w:firstLineChars="0" w:firstLine="0"/>
              <w:jc w:val="center"/>
              <w:rPr>
                <w:rFonts w:eastAsia="新細明體"/>
              </w:rPr>
            </w:pPr>
            <w:r>
              <w:rPr>
                <w:rFonts w:eastAsia="新細明體" w:hint="eastAsia"/>
              </w:rPr>
              <w:t>Launch Year</w:t>
            </w:r>
          </w:p>
        </w:tc>
        <w:tc>
          <w:tcPr>
            <w:tcW w:w="3685" w:type="dxa"/>
          </w:tcPr>
          <w:p w14:paraId="76FCF402" w14:textId="77777777" w:rsidR="00D95790" w:rsidRDefault="00000000">
            <w:pPr>
              <w:widowControl/>
              <w:ind w:firstLineChars="0" w:firstLine="0"/>
              <w:jc w:val="center"/>
              <w:rPr>
                <w:rFonts w:eastAsia="新細明體"/>
              </w:rPr>
            </w:pPr>
            <w:r>
              <w:rPr>
                <w:rFonts w:eastAsia="新細明體" w:hint="eastAsia"/>
              </w:rPr>
              <w:t>Models</w:t>
            </w:r>
          </w:p>
        </w:tc>
        <w:tc>
          <w:tcPr>
            <w:tcW w:w="2600" w:type="dxa"/>
          </w:tcPr>
          <w:p w14:paraId="6129FA4B" w14:textId="77777777" w:rsidR="00D95790" w:rsidRDefault="00000000">
            <w:pPr>
              <w:widowControl/>
              <w:ind w:firstLineChars="0" w:firstLine="0"/>
              <w:jc w:val="center"/>
              <w:rPr>
                <w:rFonts w:eastAsia="新細明體"/>
              </w:rPr>
            </w:pPr>
            <w:r>
              <w:rPr>
                <w:rFonts w:eastAsia="新細明體" w:hint="eastAsia"/>
              </w:rPr>
              <w:t>Estimate Price (USD)</w:t>
            </w:r>
          </w:p>
        </w:tc>
      </w:tr>
      <w:tr w:rsidR="00D95790" w14:paraId="27D174A6" w14:textId="77777777">
        <w:trPr>
          <w:trHeight w:val="414"/>
        </w:trPr>
        <w:tc>
          <w:tcPr>
            <w:tcW w:w="2235" w:type="dxa"/>
          </w:tcPr>
          <w:p w14:paraId="56962213" w14:textId="77777777" w:rsidR="00D95790" w:rsidRDefault="00000000">
            <w:pPr>
              <w:widowControl/>
              <w:ind w:firstLineChars="0" w:firstLine="0"/>
              <w:jc w:val="center"/>
              <w:rPr>
                <w:rFonts w:eastAsia="新細明體"/>
              </w:rPr>
            </w:pPr>
            <w:r>
              <w:rPr>
                <w:rFonts w:eastAsia="新細明體" w:hint="eastAsia"/>
              </w:rPr>
              <w:t>2018</w:t>
            </w:r>
          </w:p>
        </w:tc>
        <w:tc>
          <w:tcPr>
            <w:tcW w:w="3685" w:type="dxa"/>
          </w:tcPr>
          <w:p w14:paraId="58A60998" w14:textId="77777777" w:rsidR="00D95790" w:rsidRDefault="00000000">
            <w:pPr>
              <w:widowControl/>
              <w:ind w:firstLineChars="0" w:firstLine="0"/>
              <w:jc w:val="center"/>
              <w:rPr>
                <w:rFonts w:eastAsia="新細明體"/>
              </w:rPr>
            </w:pPr>
            <w:r>
              <w:rPr>
                <w:rFonts w:eastAsia="新細明體" w:hint="eastAsia"/>
              </w:rPr>
              <w:t>iPhone XS series, iPhone XR</w:t>
            </w:r>
          </w:p>
        </w:tc>
        <w:tc>
          <w:tcPr>
            <w:tcW w:w="2600" w:type="dxa"/>
          </w:tcPr>
          <w:p w14:paraId="74CAEC20" w14:textId="77777777" w:rsidR="00D95790" w:rsidRDefault="00000000">
            <w:pPr>
              <w:widowControl/>
              <w:ind w:firstLineChars="0" w:firstLine="0"/>
              <w:jc w:val="center"/>
              <w:rPr>
                <w:rFonts w:eastAsia="新細明體"/>
              </w:rPr>
            </w:pPr>
            <w:r>
              <w:rPr>
                <w:rFonts w:eastAsia="新細明體" w:hint="eastAsia"/>
              </w:rPr>
              <w:t>230 ~ 260</w:t>
            </w:r>
          </w:p>
        </w:tc>
      </w:tr>
      <w:tr w:rsidR="00D95790" w14:paraId="16FF7098" w14:textId="77777777">
        <w:trPr>
          <w:trHeight w:val="414"/>
        </w:trPr>
        <w:tc>
          <w:tcPr>
            <w:tcW w:w="2235" w:type="dxa"/>
          </w:tcPr>
          <w:p w14:paraId="2974C2DF" w14:textId="77777777" w:rsidR="00D95790" w:rsidRDefault="00000000">
            <w:pPr>
              <w:widowControl/>
              <w:ind w:firstLineChars="0" w:firstLine="0"/>
              <w:jc w:val="center"/>
              <w:rPr>
                <w:rFonts w:eastAsia="新細明體"/>
              </w:rPr>
            </w:pPr>
            <w:r>
              <w:rPr>
                <w:rFonts w:eastAsia="新細明體" w:hint="eastAsia"/>
              </w:rPr>
              <w:t>2019</w:t>
            </w:r>
          </w:p>
        </w:tc>
        <w:tc>
          <w:tcPr>
            <w:tcW w:w="3685" w:type="dxa"/>
          </w:tcPr>
          <w:p w14:paraId="7F64B22F" w14:textId="77777777" w:rsidR="00D95790" w:rsidRDefault="00000000">
            <w:pPr>
              <w:widowControl/>
              <w:ind w:firstLineChars="0" w:firstLine="0"/>
              <w:jc w:val="center"/>
              <w:rPr>
                <w:rFonts w:eastAsia="新細明體"/>
              </w:rPr>
            </w:pPr>
            <w:r>
              <w:rPr>
                <w:rFonts w:eastAsia="新細明體" w:hint="eastAsia"/>
              </w:rPr>
              <w:t>*iPhone 11 series</w:t>
            </w:r>
          </w:p>
        </w:tc>
        <w:tc>
          <w:tcPr>
            <w:tcW w:w="2600" w:type="dxa"/>
          </w:tcPr>
          <w:p w14:paraId="5514B8B9" w14:textId="77777777" w:rsidR="00D95790" w:rsidRDefault="00000000">
            <w:pPr>
              <w:widowControl/>
              <w:ind w:firstLineChars="0" w:firstLine="0"/>
              <w:jc w:val="center"/>
              <w:rPr>
                <w:rFonts w:eastAsia="新細明體"/>
              </w:rPr>
            </w:pPr>
            <w:r>
              <w:rPr>
                <w:rFonts w:eastAsia="新細明體" w:hint="eastAsia"/>
              </w:rPr>
              <w:t>280 ~ 420</w:t>
            </w:r>
          </w:p>
        </w:tc>
      </w:tr>
      <w:tr w:rsidR="00D95790" w14:paraId="1CEAC8F4" w14:textId="77777777">
        <w:trPr>
          <w:trHeight w:val="414"/>
        </w:trPr>
        <w:tc>
          <w:tcPr>
            <w:tcW w:w="2235" w:type="dxa"/>
          </w:tcPr>
          <w:p w14:paraId="608F3376" w14:textId="77777777" w:rsidR="00D95790" w:rsidRDefault="00000000">
            <w:pPr>
              <w:widowControl/>
              <w:ind w:firstLineChars="0" w:firstLine="0"/>
              <w:jc w:val="center"/>
              <w:rPr>
                <w:rFonts w:eastAsia="新細明體"/>
              </w:rPr>
            </w:pPr>
            <w:r>
              <w:rPr>
                <w:rFonts w:eastAsia="新細明體" w:hint="eastAsia"/>
              </w:rPr>
              <w:t>2020</w:t>
            </w:r>
          </w:p>
        </w:tc>
        <w:tc>
          <w:tcPr>
            <w:tcW w:w="3685" w:type="dxa"/>
          </w:tcPr>
          <w:p w14:paraId="70B61134" w14:textId="77777777" w:rsidR="00D95790" w:rsidRDefault="00000000">
            <w:pPr>
              <w:widowControl/>
              <w:ind w:firstLineChars="0" w:firstLine="0"/>
              <w:jc w:val="center"/>
              <w:rPr>
                <w:rFonts w:eastAsia="新細明體"/>
              </w:rPr>
            </w:pPr>
            <w:r>
              <w:rPr>
                <w:rFonts w:eastAsia="新細明體" w:hint="eastAsia"/>
              </w:rPr>
              <w:t>iPhone SE (v2), iPhone 12 series</w:t>
            </w:r>
          </w:p>
        </w:tc>
        <w:tc>
          <w:tcPr>
            <w:tcW w:w="2600" w:type="dxa"/>
          </w:tcPr>
          <w:p w14:paraId="13BEE1D8" w14:textId="77777777" w:rsidR="00D95790" w:rsidRDefault="00000000">
            <w:pPr>
              <w:widowControl/>
              <w:ind w:firstLineChars="0" w:firstLine="0"/>
              <w:jc w:val="center"/>
              <w:rPr>
                <w:rFonts w:eastAsia="新細明體"/>
              </w:rPr>
            </w:pPr>
            <w:r>
              <w:rPr>
                <w:rFonts w:eastAsia="新細明體" w:hint="eastAsia"/>
              </w:rPr>
              <w:t>210 ~ 610</w:t>
            </w:r>
          </w:p>
        </w:tc>
      </w:tr>
      <w:tr w:rsidR="00D95790" w14:paraId="2A4A329F" w14:textId="77777777">
        <w:trPr>
          <w:trHeight w:val="414"/>
        </w:trPr>
        <w:tc>
          <w:tcPr>
            <w:tcW w:w="2235" w:type="dxa"/>
          </w:tcPr>
          <w:p w14:paraId="762BF5EE" w14:textId="77777777" w:rsidR="00D95790" w:rsidRDefault="00000000">
            <w:pPr>
              <w:widowControl/>
              <w:ind w:firstLineChars="0" w:firstLine="0"/>
              <w:jc w:val="center"/>
              <w:rPr>
                <w:rFonts w:eastAsia="新細明體"/>
              </w:rPr>
            </w:pPr>
            <w:r>
              <w:rPr>
                <w:rFonts w:eastAsia="新細明體" w:hint="eastAsia"/>
              </w:rPr>
              <w:t>2021</w:t>
            </w:r>
          </w:p>
        </w:tc>
        <w:tc>
          <w:tcPr>
            <w:tcW w:w="3685" w:type="dxa"/>
          </w:tcPr>
          <w:p w14:paraId="0F869BA2" w14:textId="77777777" w:rsidR="00D95790" w:rsidRDefault="00000000">
            <w:pPr>
              <w:widowControl/>
              <w:ind w:firstLineChars="0" w:firstLine="0"/>
              <w:jc w:val="center"/>
              <w:rPr>
                <w:rFonts w:eastAsia="新細明體"/>
              </w:rPr>
            </w:pPr>
            <w:r>
              <w:rPr>
                <w:rFonts w:eastAsia="新細明體" w:hint="eastAsia"/>
              </w:rPr>
              <w:t>iPhone 13 series</w:t>
            </w:r>
          </w:p>
        </w:tc>
        <w:tc>
          <w:tcPr>
            <w:tcW w:w="2600" w:type="dxa"/>
          </w:tcPr>
          <w:p w14:paraId="3A0D462E" w14:textId="77777777" w:rsidR="00D95790" w:rsidRDefault="00000000">
            <w:pPr>
              <w:widowControl/>
              <w:ind w:firstLineChars="0" w:firstLine="0"/>
              <w:jc w:val="center"/>
              <w:rPr>
                <w:rFonts w:eastAsia="新細明體"/>
              </w:rPr>
            </w:pPr>
            <w:r>
              <w:rPr>
                <w:rFonts w:eastAsia="新細明體" w:hint="eastAsia"/>
              </w:rPr>
              <w:t>460 ~ 860</w:t>
            </w:r>
          </w:p>
        </w:tc>
      </w:tr>
      <w:tr w:rsidR="00D95790" w14:paraId="27D94D71" w14:textId="77777777">
        <w:trPr>
          <w:trHeight w:val="414"/>
        </w:trPr>
        <w:tc>
          <w:tcPr>
            <w:tcW w:w="2235" w:type="dxa"/>
          </w:tcPr>
          <w:p w14:paraId="7B84C46A" w14:textId="77777777" w:rsidR="00D95790" w:rsidRDefault="00000000">
            <w:pPr>
              <w:widowControl/>
              <w:ind w:firstLineChars="0" w:firstLine="0"/>
              <w:jc w:val="center"/>
              <w:rPr>
                <w:rFonts w:eastAsia="新細明體"/>
              </w:rPr>
            </w:pPr>
            <w:r>
              <w:rPr>
                <w:rFonts w:eastAsia="新細明體" w:hint="eastAsia"/>
              </w:rPr>
              <w:t>2022</w:t>
            </w:r>
          </w:p>
        </w:tc>
        <w:tc>
          <w:tcPr>
            <w:tcW w:w="3685" w:type="dxa"/>
          </w:tcPr>
          <w:p w14:paraId="2F7021BA" w14:textId="77777777" w:rsidR="00D95790" w:rsidRDefault="00000000">
            <w:pPr>
              <w:widowControl/>
              <w:ind w:firstLineChars="0" w:firstLine="0"/>
              <w:jc w:val="center"/>
              <w:rPr>
                <w:rFonts w:eastAsia="新細明體"/>
              </w:rPr>
            </w:pPr>
            <w:r>
              <w:rPr>
                <w:rFonts w:eastAsia="新細明體" w:hint="eastAsia"/>
              </w:rPr>
              <w:t>iPhone SE (v3), iPhone 14 series</w:t>
            </w:r>
          </w:p>
        </w:tc>
        <w:tc>
          <w:tcPr>
            <w:tcW w:w="2600" w:type="dxa"/>
          </w:tcPr>
          <w:p w14:paraId="7BCAA2ED" w14:textId="77777777" w:rsidR="00D95790" w:rsidRDefault="00000000">
            <w:pPr>
              <w:widowControl/>
              <w:ind w:firstLineChars="0" w:firstLine="0"/>
              <w:jc w:val="center"/>
              <w:rPr>
                <w:rFonts w:eastAsia="新細明體"/>
              </w:rPr>
            </w:pPr>
            <w:r>
              <w:rPr>
                <w:rFonts w:eastAsia="新細明體" w:hint="eastAsia"/>
              </w:rPr>
              <w:t>310 ~ 900</w:t>
            </w:r>
          </w:p>
        </w:tc>
      </w:tr>
    </w:tbl>
    <w:p w14:paraId="0AB41EAD" w14:textId="441A9F55" w:rsidR="00D95790" w:rsidRPr="00782B5D" w:rsidRDefault="00000000" w:rsidP="00782B5D">
      <w:pPr>
        <w:ind w:firstLineChars="0" w:firstLine="0"/>
        <w:jc w:val="right"/>
        <w:rPr>
          <w:rFonts w:eastAsia="新細明體"/>
        </w:rPr>
      </w:pPr>
      <w:r>
        <w:rPr>
          <w:rFonts w:eastAsia="新細明體"/>
        </w:rPr>
        <w:t>*Models used for development in this study</w:t>
      </w:r>
    </w:p>
    <w:p w14:paraId="3B099143" w14:textId="77777777" w:rsidR="00D95790" w:rsidRDefault="00D95790">
      <w:pPr>
        <w:ind w:firstLine="480"/>
      </w:pPr>
    </w:p>
    <w:p w14:paraId="79169CF0" w14:textId="743BE1AA" w:rsidR="00D95790" w:rsidRDefault="00000000">
      <w:pPr>
        <w:ind w:firstLine="480"/>
      </w:pPr>
      <w:r>
        <w:rPr>
          <w:rFonts w:hint="eastAsia"/>
        </w:rPr>
        <w:lastRenderedPageBreak/>
        <w:t xml:space="preserve">In terms of cost, </w:t>
      </w:r>
      <w:proofErr w:type="gramStart"/>
      <w:r>
        <w:rPr>
          <w:rFonts w:hint="eastAsia"/>
        </w:rPr>
        <w:t>assuming that</w:t>
      </w:r>
      <w:proofErr w:type="gramEnd"/>
      <w:r>
        <w:rPr>
          <w:rFonts w:hint="eastAsia"/>
        </w:rPr>
        <w:t xml:space="preserve"> the user does not own </w:t>
      </w:r>
      <w:r>
        <w:t>a</w:t>
      </w:r>
      <w:r>
        <w:rPr>
          <w:rFonts w:hint="eastAsia"/>
        </w:rPr>
        <w:t xml:space="preserve">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r>
        <w:fldChar w:fldCharType="begin"/>
      </w:r>
      <w:r w:rsidR="004D22D3">
        <w:instrText xml:space="preserve"> ADDIN EN.CITE &lt;EndNote&gt;&lt;Cite&gt;&lt;Author&gt;Zirbel&lt;/Author&gt;&lt;Year&gt;2018&lt;/Year&gt;&lt;RecNum&gt;27&lt;/RecNum&gt;&lt;DisplayText&gt;[38]&lt;/DisplayText&gt;&lt;record&gt;&lt;rec-number&gt;27&lt;/rec-number&gt;&lt;foreign-keys&gt;&lt;key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rsidR="004D22D3">
        <w:rPr>
          <w:noProof/>
        </w:rPr>
        <w:t>[38]</w:t>
      </w:r>
      <w:r>
        <w:fldChar w:fldCharType="end"/>
      </w:r>
      <w:r>
        <w:rPr>
          <w:rFonts w:hint="eastAsia"/>
        </w:rPr>
        <w:t>. A Cardboard that meets the iPhone size is recommended to be used together with ARMT rehabilitation. Depending on the material or other additional accessories, the cost of the Cardboard falls between 3 to 20 USD.</w:t>
      </w:r>
    </w:p>
    <w:p w14:paraId="738FAF13" w14:textId="77777777" w:rsidR="00D95790" w:rsidRDefault="00000000">
      <w:pPr>
        <w:pStyle w:val="2"/>
      </w:pPr>
      <w:bookmarkStart w:id="93" w:name="_Toc139648189"/>
      <w:r>
        <w:rPr>
          <w:rFonts w:hint="eastAsia"/>
        </w:rPr>
        <w:t>2.1.3 System Architecture</w:t>
      </w:r>
      <w:bookmarkEnd w:id="93"/>
    </w:p>
    <w:p w14:paraId="6A3C70E6" w14:textId="77777777" w:rsidR="00D95790" w:rsidRDefault="00000000">
      <w:pPr>
        <w:ind w:firstLine="480"/>
      </w:pPr>
      <w:proofErr w:type="gramStart"/>
      <w:r>
        <w:rPr>
          <w:rFonts w:hint="eastAsia"/>
        </w:rPr>
        <w:t>In order to</w:t>
      </w:r>
      <w:proofErr w:type="gramEnd"/>
      <w:r>
        <w:rPr>
          <w:rFonts w:hint="eastAsia"/>
        </w:rPr>
        <w:t xml:space="preserve"> implement the application that renders the illusion mirror limb based on the appearance of target limb to the real time preview, </w:t>
      </w:r>
      <w:r>
        <w:t>an</w:t>
      </w:r>
      <w:r>
        <w:rPr>
          <w:rFonts w:hint="eastAsia"/>
        </w:rPr>
        <w:t xml:space="preserve">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14:paraId="2BC41148" w14:textId="3C267CCC" w:rsidR="00D95790" w:rsidRDefault="00000000" w:rsidP="00782B5D">
      <w:pPr>
        <w:ind w:firstLine="480"/>
      </w:pPr>
      <w:r>
        <w:rPr>
          <w:b/>
          <w:bCs/>
        </w:rPr>
        <w:fldChar w:fldCharType="begin"/>
      </w:r>
      <w:r>
        <w:rPr>
          <w:b/>
          <w:bCs/>
        </w:rPr>
        <w:instrText xml:space="preserve"> </w:instrText>
      </w:r>
      <w:r>
        <w:rPr>
          <w:rFonts w:hint="eastAsia"/>
          <w:b/>
          <w:bCs/>
        </w:rPr>
        <w:instrText>REF F2 \h</w:instrText>
      </w:r>
      <w:r>
        <w:rPr>
          <w:b/>
          <w:bCs/>
        </w:rPr>
        <w:instrText xml:space="preserve">  \* MERGEFORMAT </w:instrText>
      </w:r>
      <w:r>
        <w:rPr>
          <w:b/>
          <w:bCs/>
        </w:rPr>
      </w:r>
      <w:r>
        <w:rPr>
          <w:b/>
          <w:bCs/>
        </w:rPr>
        <w:fldChar w:fldCharType="separate"/>
      </w:r>
      <w:r w:rsidR="00E47AAC" w:rsidRPr="00E47AAC">
        <w:rPr>
          <w:rFonts w:hint="eastAsia"/>
          <w:b/>
          <w:bCs/>
        </w:rPr>
        <w:t>F</w:t>
      </w:r>
      <w:r w:rsidR="00E47AAC" w:rsidRPr="00E47AAC">
        <w:rPr>
          <w:b/>
          <w:bCs/>
        </w:rPr>
        <w:t xml:space="preserve">igure </w:t>
      </w:r>
      <w:r w:rsidR="00E47AAC" w:rsidRPr="00E47AAC">
        <w:rPr>
          <w:rFonts w:hint="eastAsia"/>
          <w:b/>
          <w:bCs/>
        </w:rPr>
        <w:t>2</w:t>
      </w:r>
      <w:r>
        <w:rPr>
          <w:b/>
          <w:bCs/>
        </w:rPr>
        <w:fldChar w:fldCharType="end"/>
      </w:r>
      <w:r>
        <w:rPr>
          <w:rFonts w:hint="eastAsia"/>
          <w:b/>
          <w:bCs/>
        </w:rPr>
        <w:t xml:space="preserve"> </w:t>
      </w:r>
      <w:r>
        <w:rPr>
          <w:rFonts w:hint="eastAsia"/>
        </w:rPr>
        <w:t xml:space="preserve">shows the system architecture flowchart of the ARMT system. The system </w:t>
      </w:r>
      <w:r>
        <w:t>consists</w:t>
      </w:r>
      <w:r>
        <w:rPr>
          <w:rFonts w:hint="eastAsia"/>
        </w:rPr>
        <w:t xml:space="preserve"> of three components: smartphone, </w:t>
      </w:r>
      <w:r>
        <w:t>Cardboard,</w:t>
      </w:r>
      <w:r>
        <w:rPr>
          <w:rFonts w:hint="eastAsia"/>
        </w:rPr>
        <w:t xml:space="preserve"> and the user itself. The user is 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w:t>
      </w:r>
      <w:r>
        <w:t>screen and</w:t>
      </w:r>
      <w:r>
        <w:rPr>
          <w:rFonts w:hint="eastAsia"/>
        </w:rPr>
        <w:t xml:space="preserve"> added to the hardware-accelerated shader for rendering to the Graphics User Interface (GUI). In headset mode, the renderer will split the image into two preview images on the left and </w:t>
      </w:r>
      <w:r>
        <w:t>right and</w:t>
      </w:r>
      <w:r>
        <w:rPr>
          <w:rFonts w:hint="eastAsia"/>
        </w:rPr>
        <w:t xml:space="preserve"> perform barrel distortion to match the parallax of the worn Cardboard. Finally, the lens on the Cardboard will restore the real time deformed image and provide immersive mirror visual feedback to the user's eyes.</w:t>
      </w:r>
    </w:p>
    <w:p w14:paraId="1BD7B5F3" w14:textId="77777777" w:rsidR="00D95790" w:rsidRDefault="00D95790">
      <w:pPr>
        <w:ind w:firstLine="480"/>
        <w:jc w:val="center"/>
      </w:pPr>
    </w:p>
    <w:p w14:paraId="3D6BE6FF" w14:textId="77777777" w:rsidR="00D95790" w:rsidRDefault="00000000">
      <w:pPr>
        <w:ind w:firstLineChars="0" w:firstLine="0"/>
        <w:jc w:val="center"/>
      </w:pPr>
      <w:r>
        <w:rPr>
          <w:noProof/>
        </w:rPr>
        <w:drawing>
          <wp:inline distT="0" distB="0" distL="114300" distR="114300" wp14:anchorId="1C20FEEE" wp14:editId="444AD6A7">
            <wp:extent cx="4961715" cy="2190750"/>
            <wp:effectExtent l="0" t="0" r="0" b="0"/>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21"/>
                    <a:stretch>
                      <a:fillRect/>
                    </a:stretch>
                  </pic:blipFill>
                  <pic:spPr>
                    <a:xfrm>
                      <a:off x="0" y="0"/>
                      <a:ext cx="4966988" cy="2193078"/>
                    </a:xfrm>
                    <a:prstGeom prst="rect">
                      <a:avLst/>
                    </a:prstGeom>
                  </pic:spPr>
                </pic:pic>
              </a:graphicData>
            </a:graphic>
          </wp:inline>
        </w:drawing>
      </w:r>
    </w:p>
    <w:p w14:paraId="6F89958F" w14:textId="77777777" w:rsidR="00D95790" w:rsidRDefault="00000000">
      <w:pPr>
        <w:pStyle w:val="FigureType"/>
      </w:pPr>
      <w:bookmarkStart w:id="94" w:name="F2"/>
      <w:bookmarkStart w:id="95" w:name="_Toc139646689"/>
      <w:r>
        <w:rPr>
          <w:rFonts w:hint="eastAsia"/>
        </w:rPr>
        <w:t>F</w:t>
      </w:r>
      <w:r>
        <w:t xml:space="preserve">igure </w:t>
      </w:r>
      <w:r>
        <w:rPr>
          <w:rFonts w:hint="eastAsia"/>
        </w:rPr>
        <w:t>2</w:t>
      </w:r>
      <w:bookmarkEnd w:id="94"/>
      <w:r>
        <w:t xml:space="preserve"> ARMT</w:t>
      </w:r>
      <w:r>
        <w:rPr>
          <w:rFonts w:hint="eastAsia"/>
        </w:rPr>
        <w:t xml:space="preserve"> System Architecture</w:t>
      </w:r>
      <w:bookmarkEnd w:id="95"/>
    </w:p>
    <w:p w14:paraId="0C3B6F63" w14:textId="77777777" w:rsidR="00D95790" w:rsidRDefault="00D95790">
      <w:pPr>
        <w:ind w:firstLine="480"/>
        <w:jc w:val="center"/>
      </w:pPr>
    </w:p>
    <w:p w14:paraId="5F2CD3BF" w14:textId="77777777" w:rsidR="00D95790" w:rsidRDefault="00000000" w:rsidP="00485728">
      <w:pPr>
        <w:ind w:firstLine="480"/>
      </w:pPr>
      <w:r>
        <w:rPr>
          <w:rFonts w:hint="eastAsia"/>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14:paraId="55C43BB9" w14:textId="77777777" w:rsidR="00D95790" w:rsidRDefault="00000000">
      <w:pPr>
        <w:pStyle w:val="2"/>
      </w:pPr>
      <w:bookmarkStart w:id="96" w:name="_Toc139648190"/>
      <w:r>
        <w:rPr>
          <w:rFonts w:hint="eastAsia"/>
        </w:rPr>
        <w:t>2.2 DEVELOPMENT PROGRESS</w:t>
      </w:r>
      <w:bookmarkEnd w:id="96"/>
    </w:p>
    <w:p w14:paraId="64341347" w14:textId="77777777" w:rsidR="00D95790" w:rsidRDefault="00000000">
      <w:pPr>
        <w:pStyle w:val="2"/>
      </w:pPr>
      <w:bookmarkStart w:id="97" w:name="_Toc139648191"/>
      <w:r>
        <w:rPr>
          <w:rFonts w:hint="eastAsia"/>
        </w:rPr>
        <w:t>2.2.1 Development Tools</w:t>
      </w:r>
      <w:bookmarkEnd w:id="97"/>
    </w:p>
    <w:p w14:paraId="3CD47A49" w14:textId="77777777" w:rsidR="00D95790" w:rsidRDefault="00000000">
      <w:pPr>
        <w:ind w:firstLine="480"/>
        <w:rPr>
          <w:rFonts w:eastAsia="新細明體"/>
        </w:rPr>
      </w:pPr>
      <w:r>
        <w:rPr>
          <w:rFonts w:hint="eastAsia"/>
        </w:rPr>
        <w:t>Developed by Apple Inc, Xcode is an integrated development environment (IDE) that used for developing ARMT. It is specifically designed for macOS, iOS, watchOS, and tvOS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eastAsia="新細明體" w:hint="eastAsia"/>
        </w:rPr>
        <w:t>Xcode</w:t>
      </w:r>
      <w:r>
        <w:t xml:space="preserve"> includes a code editor that supports syntax highlighting and code completion using IntelliSense</w:t>
      </w:r>
      <w:r>
        <w:rPr>
          <w:rFonts w:eastAsia="新細明體" w:hint="eastAsia"/>
        </w:rPr>
        <w:t xml:space="preserve">. </w:t>
      </w:r>
    </w:p>
    <w:p w14:paraId="3E642726" w14:textId="77777777" w:rsidR="00D95790" w:rsidRDefault="00000000">
      <w:pPr>
        <w:ind w:firstLine="480"/>
        <w:rPr>
          <w:rFonts w:eastAsia="新細明體"/>
        </w:rPr>
      </w:pPr>
      <w:r>
        <w:rPr>
          <w:rFonts w:eastAsia="新細明體"/>
        </w:rPr>
        <w:t xml:space="preserve">In actual </w:t>
      </w:r>
      <w:r>
        <w:rPr>
          <w:rFonts w:eastAsia="新細明體" w:hint="eastAsia"/>
        </w:rPr>
        <w:t xml:space="preserve">ARMT </w:t>
      </w:r>
      <w:r>
        <w:rPr>
          <w:rFonts w:eastAsia="新細明體"/>
        </w:rPr>
        <w:t>development, Xcode allows connecting physical devices and installing the compiled code on the device</w:t>
      </w:r>
      <w:r>
        <w:rPr>
          <w:rFonts w:eastAsia="新細明體" w:hint="eastAsia"/>
        </w:rPr>
        <w:t>.</w:t>
      </w:r>
      <w:r>
        <w:rPr>
          <w:rFonts w:eastAsia="新細明體"/>
        </w:rPr>
        <w:t xml:space="preserve"> </w:t>
      </w:r>
      <w:r>
        <w:rPr>
          <w:rFonts w:eastAsia="新細明體" w:hint="eastAsia"/>
        </w:rPr>
        <w:t>It also</w:t>
      </w:r>
      <w:r>
        <w:rPr>
          <w:rFonts w:eastAsia="新細明體"/>
        </w:rPr>
        <w:t xml:space="preserve"> </w:t>
      </w:r>
      <w:r>
        <w:rPr>
          <w:rFonts w:eastAsia="新細明體" w:hint="eastAsia"/>
        </w:rPr>
        <w:t xml:space="preserve">can </w:t>
      </w:r>
      <w:r>
        <w:rPr>
          <w:rFonts w:eastAsia="新細明體"/>
        </w:rPr>
        <w:t xml:space="preserve">monitor some performance indicators of the device when running the program, such as CPU usage, GPU usage, memory space, various </w:t>
      </w:r>
      <w:r>
        <w:rPr>
          <w:rFonts w:eastAsia="新細明體" w:hint="eastAsia"/>
        </w:rPr>
        <w:t>t</w:t>
      </w:r>
      <w:r>
        <w:rPr>
          <w:rFonts w:eastAsia="新細明體"/>
        </w:rPr>
        <w:t>hread state, FPS, and power consumption estimation.</w:t>
      </w:r>
      <w:r>
        <w:rPr>
          <w:rFonts w:eastAsia="新細明體" w:hint="eastAsia"/>
        </w:rPr>
        <w:t xml:space="preserve"> </w:t>
      </w:r>
      <w:r>
        <w:rPr>
          <w:rFonts w:eastAsia="新細明體"/>
        </w:rPr>
        <w:t>ARMT has gone through three stages of development, and its characteristics and related frameworks or algorithms will be introduced in the following chapters</w:t>
      </w:r>
      <w:r>
        <w:rPr>
          <w:rFonts w:eastAsia="新細明體" w:hint="eastAsia"/>
        </w:rPr>
        <w:t>.</w:t>
      </w:r>
    </w:p>
    <w:p w14:paraId="233EB479" w14:textId="77777777" w:rsidR="00D95790" w:rsidRDefault="00000000">
      <w:pPr>
        <w:ind w:firstLine="480"/>
      </w:pPr>
      <w:r>
        <w:rPr>
          <w:rFonts w:eastAsia="新細明體" w:hint="eastAsia"/>
        </w:rPr>
        <w:lastRenderedPageBreak/>
        <w:t xml:space="preserve">For mobile applications developed without using game engines (such as Unity, Unreal Engine), the User Interfaces (UI) framework will be the starting point of development and the backbone of the code. SwiftUI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SwiftUI framework was launched in 2019, and it is recommended that developers gradually shift their development focus to it to replace the old UI design framework UIKit. </w:t>
      </w:r>
      <w:r>
        <w:rPr>
          <w:rFonts w:eastAsia="新細明體"/>
        </w:rPr>
        <w:t>Therefore,</w:t>
      </w:r>
      <w:r>
        <w:rPr>
          <w:rFonts w:eastAsia="新細明體" w:hint="eastAsia"/>
        </w:rPr>
        <w:t xml:space="preserve"> ARMT's overall UI development will use SwiftUI.</w:t>
      </w:r>
    </w:p>
    <w:p w14:paraId="379E4D5D" w14:textId="77777777" w:rsidR="00D95790" w:rsidRDefault="00000000">
      <w:pPr>
        <w:pStyle w:val="2"/>
      </w:pPr>
      <w:bookmarkStart w:id="98" w:name="_Toc139648192"/>
      <w:r>
        <w:rPr>
          <w:rFonts w:hint="eastAsia"/>
        </w:rPr>
        <w:t>2.2.2 Hand Joints Skeleton Approach</w:t>
      </w:r>
      <w:bookmarkEnd w:id="98"/>
    </w:p>
    <w:p w14:paraId="4F0AC698" w14:textId="77777777" w:rsidR="00D95790" w:rsidRDefault="00000000">
      <w:pPr>
        <w:ind w:firstLine="480"/>
      </w:pPr>
      <w:r>
        <w:rPr>
          <w:rFonts w:hint="eastAsia"/>
        </w:rPr>
        <w:t xml:space="preserve">In AR development, locate the object position in the </w:t>
      </w:r>
      <w:r>
        <w:t>real-world</w:t>
      </w:r>
      <w:r>
        <w:rPr>
          <w:rFonts w:hint="eastAsia"/>
        </w:rPr>
        <w:t xml:space="preserve">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w:t>
      </w:r>
      <w:r>
        <w:t>frameworks</w:t>
      </w:r>
      <w:r>
        <w:rPr>
          <w:rFonts w:hint="eastAsia"/>
        </w:rPr>
        <w:t xml:space="preserve"> for developing are provided by Swift: </w:t>
      </w:r>
      <w:r>
        <w:t>The</w:t>
      </w:r>
      <w:r>
        <w:rPr>
          <w:rFonts w:hint="eastAsia"/>
        </w:rPr>
        <w:t xml:space="preserve"> Vision framework and the </w:t>
      </w:r>
      <w:r>
        <w:t>AVFoundation</w:t>
      </w:r>
      <w:r>
        <w:rPr>
          <w:rFonts w:hint="eastAsia"/>
        </w:rPr>
        <w:t xml:space="preserve"> framework.</w:t>
      </w:r>
    </w:p>
    <w:p w14:paraId="6B719EF1" w14:textId="353AB367" w:rsidR="00D95790" w:rsidRDefault="00000000">
      <w:pPr>
        <w:ind w:firstLine="480"/>
      </w:pPr>
      <w:r>
        <w:rPr>
          <w:rFonts w:hint="eastAsia"/>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b/>
          <w:bCs/>
        </w:rPr>
        <w:fldChar w:fldCharType="begin"/>
      </w:r>
      <w:r>
        <w:rPr>
          <w:b/>
          <w:bCs/>
        </w:rPr>
        <w:instrText xml:space="preserve"> </w:instrText>
      </w:r>
      <w:r>
        <w:rPr>
          <w:rFonts w:hint="eastAsia"/>
          <w:b/>
          <w:bCs/>
        </w:rPr>
        <w:instrText>REF F3 \h</w:instrText>
      </w:r>
      <w:r>
        <w:rPr>
          <w:b/>
          <w:bCs/>
        </w:rPr>
        <w:instrText xml:space="preserve">  \* MERGEFORMAT </w:instrText>
      </w:r>
      <w:r>
        <w:rPr>
          <w:b/>
          <w:bCs/>
        </w:rPr>
      </w:r>
      <w:r>
        <w:rPr>
          <w:b/>
          <w:bCs/>
        </w:rPr>
        <w:fldChar w:fldCharType="separate"/>
      </w:r>
      <w:r w:rsidR="00E47AAC" w:rsidRPr="00E47AAC">
        <w:rPr>
          <w:rFonts w:hint="eastAsia"/>
          <w:b/>
          <w:bCs/>
        </w:rPr>
        <w:t>F</w:t>
      </w:r>
      <w:r w:rsidR="00E47AAC" w:rsidRPr="00E47AAC">
        <w:rPr>
          <w:b/>
          <w:bCs/>
        </w:rPr>
        <w:t xml:space="preserve">igure </w:t>
      </w:r>
      <w:r w:rsidR="00E47AAC" w:rsidRPr="00E47AAC">
        <w:rPr>
          <w:rFonts w:hint="eastAsia"/>
          <w:b/>
          <w:bCs/>
        </w:rPr>
        <w:t>3</w:t>
      </w:r>
      <w:r>
        <w:rPr>
          <w:b/>
          <w:bCs/>
        </w:rPr>
        <w:fldChar w:fldCharType="end"/>
      </w:r>
      <w:r>
        <w:rPr>
          <w:rFonts w:hint="eastAsia"/>
        </w:rPr>
        <w:t xml:space="preserve"> shows all 21 hand joint points that can be detected by the algorithm. Algorithms can additionally generate confidence scores from 0 to 1 for detected joints, in ARMT, only the joint points whose current confidence score is greater than 0.7 will be used.</w:t>
      </w:r>
    </w:p>
    <w:p w14:paraId="00EB68B5" w14:textId="77777777" w:rsidR="00D95790" w:rsidRDefault="00D95790">
      <w:pPr>
        <w:ind w:firstLine="480"/>
        <w:jc w:val="center"/>
      </w:pPr>
    </w:p>
    <w:p w14:paraId="621CA39F" w14:textId="77777777" w:rsidR="00D95790" w:rsidRDefault="00000000">
      <w:pPr>
        <w:ind w:firstLineChars="0" w:firstLine="0"/>
        <w:jc w:val="center"/>
      </w:pPr>
      <w:r>
        <w:rPr>
          <w:noProof/>
        </w:rPr>
        <w:drawing>
          <wp:inline distT="0" distB="0" distL="0" distR="0" wp14:anchorId="1C404866" wp14:editId="4F88F67A">
            <wp:extent cx="5001380" cy="2743200"/>
            <wp:effectExtent l="0" t="0" r="8890" b="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14416" cy="2750350"/>
                    </a:xfrm>
                    <a:prstGeom prst="rect">
                      <a:avLst/>
                    </a:prstGeom>
                  </pic:spPr>
                </pic:pic>
              </a:graphicData>
            </a:graphic>
          </wp:inline>
        </w:drawing>
      </w:r>
    </w:p>
    <w:p w14:paraId="7FBDE99E" w14:textId="77777777" w:rsidR="00D95790" w:rsidRDefault="00000000">
      <w:pPr>
        <w:pStyle w:val="FigureType"/>
        <w:rPr>
          <w:rFonts w:eastAsia="新細明體"/>
        </w:rPr>
      </w:pPr>
      <w:bookmarkStart w:id="99" w:name="F3"/>
      <w:bookmarkStart w:id="100" w:name="_Toc139646690"/>
      <w:r>
        <w:rPr>
          <w:rFonts w:hint="eastAsia"/>
        </w:rPr>
        <w:t>F</w:t>
      </w:r>
      <w:r>
        <w:t xml:space="preserve">igure </w:t>
      </w:r>
      <w:r>
        <w:rPr>
          <w:rFonts w:hint="eastAsia"/>
        </w:rPr>
        <w:t>3</w:t>
      </w:r>
      <w:bookmarkEnd w:id="99"/>
      <w:r>
        <w:t xml:space="preserve"> Twenty-one h</w:t>
      </w:r>
      <w:r>
        <w:rPr>
          <w:rFonts w:hint="eastAsia"/>
        </w:rPr>
        <w:t>and Landmarks in Vision Framework</w:t>
      </w:r>
      <w:bookmarkEnd w:id="100"/>
    </w:p>
    <w:p w14:paraId="33B85C6B" w14:textId="77777777" w:rsidR="00D95790" w:rsidRDefault="00D95790">
      <w:pPr>
        <w:ind w:firstLine="480"/>
        <w:rPr>
          <w:b/>
          <w:bCs/>
        </w:rPr>
      </w:pPr>
    </w:p>
    <w:p w14:paraId="42BE3ED3" w14:textId="77777777" w:rsidR="00D95790" w:rsidRDefault="00000000">
      <w:pPr>
        <w:ind w:firstLine="480"/>
      </w:pPr>
      <w:r>
        <w:rPr>
          <w:rFonts w:hint="eastAsia"/>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w:t>
      </w:r>
      <w:proofErr w:type="gramStart"/>
      <w:r>
        <w:rPr>
          <w:rFonts w:hint="eastAsia"/>
        </w:rPr>
        <w:t>have the ability to</w:t>
      </w:r>
      <w:proofErr w:type="gramEnd"/>
      <w:r>
        <w:rPr>
          <w:rFonts w:hint="eastAsia"/>
        </w:rPr>
        <w:t xml:space="preserve"> estimate the depth from the camera to the target object by the same scene captured by two cameras mounted parallel. The </w:t>
      </w:r>
      <w:r>
        <w:t>AVFoundation</w:t>
      </w:r>
      <w:r>
        <w:rPr>
          <w:rFonts w:hint="eastAsia"/>
        </w:rPr>
        <w:t xml:space="preserve"> framework is responsible for operating and setting up the camera. In some models of iPhone, there are more than two camera lenses enables double vision disparity depth detection implementation possibility. </w:t>
      </w:r>
    </w:p>
    <w:p w14:paraId="177D0935" w14:textId="77777777" w:rsidR="00D95790" w:rsidRDefault="00D95790">
      <w:pPr>
        <w:ind w:firstLine="480"/>
        <w:jc w:val="center"/>
      </w:pPr>
    </w:p>
    <w:p w14:paraId="32D706F4" w14:textId="77777777" w:rsidR="00D95790" w:rsidRDefault="005956F5">
      <w:pPr>
        <w:ind w:firstLineChars="0" w:firstLine="0"/>
        <w:jc w:val="center"/>
      </w:pPr>
      <w:r>
        <w:rPr>
          <w:noProof/>
        </w:rPr>
        <w:lastRenderedPageBreak/>
        <w:drawing>
          <wp:inline distT="0" distB="0" distL="0" distR="0" wp14:anchorId="77C741E7" wp14:editId="32382F48">
            <wp:extent cx="2322899" cy="2435225"/>
            <wp:effectExtent l="0" t="0" r="1270" b="0"/>
            <wp:docPr id="1388082412" name="圖片 1"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82412" name="圖片 1" descr="一張含有 螢幕擷取畫面, 黑色, 黑暗 的圖片&#10;&#10;自動產生的描述"/>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31258" cy="2443988"/>
                    </a:xfrm>
                    <a:prstGeom prst="rect">
                      <a:avLst/>
                    </a:prstGeom>
                  </pic:spPr>
                </pic:pic>
              </a:graphicData>
            </a:graphic>
          </wp:inline>
        </w:drawing>
      </w:r>
    </w:p>
    <w:p w14:paraId="7E328A2A" w14:textId="77777777" w:rsidR="00D95790" w:rsidRDefault="00000000">
      <w:pPr>
        <w:pStyle w:val="FigureType"/>
      </w:pPr>
      <w:bookmarkStart w:id="101" w:name="F4"/>
      <w:bookmarkStart w:id="102" w:name="_Toc139646691"/>
      <w:r>
        <w:rPr>
          <w:rFonts w:hint="eastAsia"/>
        </w:rPr>
        <w:t>F</w:t>
      </w:r>
      <w:r>
        <w:t xml:space="preserve">igure </w:t>
      </w:r>
      <w:r>
        <w:rPr>
          <w:rFonts w:hint="eastAsia"/>
        </w:rPr>
        <w:t>4</w:t>
      </w:r>
      <w:bookmarkEnd w:id="101"/>
      <w:r>
        <w:t xml:space="preserve"> </w:t>
      </w:r>
      <w:r>
        <w:rPr>
          <w:rFonts w:hint="eastAsia"/>
        </w:rPr>
        <w:t>Ideal pinhole camera model</w:t>
      </w:r>
      <w:bookmarkEnd w:id="102"/>
      <w:r>
        <w:rPr>
          <w:rFonts w:hint="eastAsia"/>
        </w:rPr>
        <w:t xml:space="preserve"> </w:t>
      </w:r>
    </w:p>
    <w:p w14:paraId="73EB710E" w14:textId="77777777" w:rsidR="00D95790" w:rsidRDefault="00D95790">
      <w:pPr>
        <w:ind w:firstLine="480"/>
        <w:rPr>
          <w:b/>
          <w:bCs/>
        </w:rPr>
      </w:pPr>
    </w:p>
    <w:p w14:paraId="2A5D1368" w14:textId="0513EF7E" w:rsidR="00D95790" w:rsidRDefault="00000000">
      <w:pPr>
        <w:ind w:firstLine="480"/>
      </w:pPr>
      <w:r>
        <w:rPr>
          <w:b/>
          <w:bCs/>
        </w:rPr>
        <w:fldChar w:fldCharType="begin"/>
      </w:r>
      <w:r>
        <w:rPr>
          <w:b/>
          <w:bCs/>
        </w:rPr>
        <w:instrText xml:space="preserve"> </w:instrText>
      </w:r>
      <w:r>
        <w:rPr>
          <w:rFonts w:hint="eastAsia"/>
          <w:b/>
          <w:bCs/>
        </w:rPr>
        <w:instrText>REF F4 \h</w:instrText>
      </w:r>
      <w:r>
        <w:rPr>
          <w:b/>
          <w:bCs/>
        </w:rPr>
        <w:instrText xml:space="preserve">  \* MERGEFORMAT </w:instrText>
      </w:r>
      <w:r>
        <w:rPr>
          <w:b/>
          <w:bCs/>
        </w:rPr>
      </w:r>
      <w:r>
        <w:rPr>
          <w:b/>
          <w:bCs/>
        </w:rPr>
        <w:fldChar w:fldCharType="separate"/>
      </w:r>
      <w:r w:rsidR="00E47AAC" w:rsidRPr="00E47AAC">
        <w:rPr>
          <w:rFonts w:hint="eastAsia"/>
          <w:b/>
          <w:bCs/>
        </w:rPr>
        <w:t>F</w:t>
      </w:r>
      <w:r w:rsidR="00E47AAC" w:rsidRPr="00E47AAC">
        <w:rPr>
          <w:b/>
          <w:bCs/>
        </w:rPr>
        <w:t xml:space="preserve">igure </w:t>
      </w:r>
      <w:r w:rsidR="00E47AAC" w:rsidRPr="00E47AAC">
        <w:rPr>
          <w:rFonts w:hint="eastAsia"/>
          <w:b/>
          <w:bCs/>
        </w:rPr>
        <w:t>4</w:t>
      </w:r>
      <w:r>
        <w:rPr>
          <w:b/>
          <w:bCs/>
        </w:rPr>
        <w:fldChar w:fldCharType="end"/>
      </w:r>
      <w:r>
        <w:rPr>
          <w:rFonts w:hint="eastAsia"/>
          <w:b/>
          <w:bCs/>
        </w:rPr>
        <w:t xml:space="preserve"> </w:t>
      </w:r>
      <w:r>
        <w:rPr>
          <w:rFonts w:hint="eastAsia"/>
        </w:rPr>
        <w:t xml:space="preserve">shows the explainable model of dual parallel stereo cameras </w:t>
      </w:r>
      <w:r>
        <w:rPr>
          <w:b/>
          <w:bCs/>
        </w:rPr>
        <w:t>C</w:t>
      </w:r>
      <w:r>
        <w:rPr>
          <w:rFonts w:hint="eastAsia"/>
        </w:rPr>
        <w:t xml:space="preserve"> and </w:t>
      </w:r>
      <w:r>
        <w:rPr>
          <w:b/>
          <w:bCs/>
        </w:rPr>
        <w:t>Cʹ</w:t>
      </w:r>
      <w:r>
        <w:rPr>
          <w:rFonts w:hint="eastAsia"/>
        </w:rPr>
        <w:t xml:space="preserve">, </w:t>
      </w:r>
      <w:r>
        <w:rPr>
          <w:b/>
          <w:bCs/>
        </w:rPr>
        <w:t>Z</w:t>
      </w:r>
      <w:r>
        <w:rPr>
          <w:rFonts w:hint="eastAsia"/>
        </w:rPr>
        <w:t xml:space="preserve"> is the distance between the target object </w:t>
      </w:r>
      <w:r>
        <w:rPr>
          <w:b/>
          <w:bCs/>
        </w:rPr>
        <w:t>P</w:t>
      </w:r>
      <w:r>
        <w:rPr>
          <w:rFonts w:hint="eastAsia"/>
        </w:rPr>
        <w:t xml:space="preserve"> in the real world and the camera. The distance </w:t>
      </w:r>
      <w:r>
        <w:rPr>
          <w:rFonts w:hint="eastAsia"/>
          <w:b/>
          <w:bCs/>
        </w:rPr>
        <w:t>B</w:t>
      </w:r>
      <w:r>
        <w:rPr>
          <w:rFonts w:hint="eastAsia"/>
        </w:rPr>
        <w:t xml:space="preserve"> between the cameras is called the baseline, and </w:t>
      </w:r>
      <w:r>
        <w:rPr>
          <w:b/>
          <w:bCs/>
        </w:rPr>
        <w:t>ƒ</w:t>
      </w:r>
      <w:r>
        <w:rPr>
          <w:rFonts w:hint="eastAsia"/>
        </w:rPr>
        <w:t xml:space="preserve"> is the focal length of the two camera</w:t>
      </w:r>
      <w:r>
        <w:t>s</w:t>
      </w:r>
      <w:r>
        <w:rPr>
          <w:rFonts w:hint="eastAsia"/>
        </w:rPr>
        <w:t xml:space="preserve">. Under the premise of fixed baseline and focal length, by triangulation, if we know the pixel points at which positions the target objects are mapped to for the individual two cameras, that is, </w:t>
      </w:r>
      <m:oMath>
        <m:r>
          <m:rPr>
            <m:sty m:val="bi"/>
          </m:rPr>
          <w:rPr>
            <w:rFonts w:ascii="Cambria Math" w:hAnsi="Cambria Math"/>
          </w:rPr>
          <m:t>x</m:t>
        </m:r>
      </m:oMath>
      <w:r>
        <w:rPr>
          <w:rFonts w:hint="eastAsia"/>
        </w:rPr>
        <w:t xml:space="preserve"> and </w:t>
      </w:r>
      <m:oMath>
        <m:r>
          <m:rPr>
            <m:sty m:val="bi"/>
          </m:rPr>
          <w:rPr>
            <w:rFonts w:ascii="Cambria Math" w:hAnsi="Cambria Math"/>
          </w:rPr>
          <m:t>xʹ</m:t>
        </m:r>
      </m:oMath>
      <w:r>
        <w:rPr>
          <w:rFonts w:hint="eastAsia"/>
        </w:rPr>
        <w:t>,</w:t>
      </w:r>
      <w:r>
        <w:rPr>
          <w:rFonts w:hint="eastAsia"/>
          <w:b/>
          <w:bCs/>
        </w:rPr>
        <w:t xml:space="preserve"> </w:t>
      </w:r>
      <w:r>
        <w:rPr>
          <w:rFonts w:hint="eastAsia"/>
        </w:rPr>
        <w:t>the following equation will hold:</w:t>
      </w:r>
    </w:p>
    <w:p w14:paraId="4FBE5738" w14:textId="77777777" w:rsidR="00D95790" w:rsidRDefault="00D95790">
      <w:pPr>
        <w:ind w:firstLine="480"/>
      </w:pPr>
    </w:p>
    <w:tbl>
      <w:tblPr>
        <w:tblStyle w:val="af7"/>
        <w:tblW w:w="0" w:type="auto"/>
        <w:tblLayout w:type="fixed"/>
        <w:tblLook w:val="04A0" w:firstRow="1" w:lastRow="0" w:firstColumn="1" w:lastColumn="0" w:noHBand="0" w:noVBand="1"/>
      </w:tblPr>
      <w:tblGrid>
        <w:gridCol w:w="7236"/>
        <w:gridCol w:w="1286"/>
      </w:tblGrid>
      <w:tr w:rsidR="00D95790" w14:paraId="0C00A655" w14:textId="77777777">
        <w:tc>
          <w:tcPr>
            <w:tcW w:w="7236" w:type="dxa"/>
            <w:tcBorders>
              <w:top w:val="nil"/>
              <w:left w:val="nil"/>
              <w:bottom w:val="nil"/>
              <w:right w:val="nil"/>
            </w:tcBorders>
          </w:tcPr>
          <w:p w14:paraId="5424E266" w14:textId="4E0A1EDE" w:rsidR="00D95790" w:rsidRDefault="00000000">
            <w:pPr>
              <w:ind w:firstLine="641"/>
            </w:pPr>
            <m:oMathPara>
              <m:oMath>
                <m:r>
                  <m:rPr>
                    <m:sty m:val="b"/>
                  </m:rPr>
                  <w:rPr>
                    <w:rFonts w:ascii="Cambria Math" w:hAnsi="Cambria Math"/>
                    <w:sz w:val="32"/>
                    <w:szCs w:val="22"/>
                  </w:rPr>
                  <m:t>Z =</m:t>
                </m:r>
                <m:f>
                  <m:fPr>
                    <m:ctrlPr>
                      <w:rPr>
                        <w:rFonts w:ascii="Cambria Math" w:hAnsi="Cambria Math"/>
                        <w:b/>
                        <w:bCs/>
                        <w:sz w:val="32"/>
                        <w:szCs w:val="22"/>
                      </w:rPr>
                    </m:ctrlPr>
                  </m:fPr>
                  <m:num>
                    <m:r>
                      <m:rPr>
                        <m:sty m:val="b"/>
                      </m:rPr>
                      <w:rPr>
                        <w:rFonts w:ascii="Cambria Math" w:hAnsi="Cambria Math" w:hint="eastAsia"/>
                        <w:sz w:val="32"/>
                        <w:szCs w:val="22"/>
                      </w:rPr>
                      <m:t>ƒ×</m:t>
                    </m:r>
                    <m:r>
                      <m:rPr>
                        <m:sty m:val="b"/>
                      </m:rPr>
                      <w:rPr>
                        <w:rFonts w:ascii="Cambria Math" w:hAnsi="Cambria Math"/>
                        <w:sz w:val="32"/>
                        <w:szCs w:val="22"/>
                      </w:rPr>
                      <m:t>B</m:t>
                    </m:r>
                  </m:num>
                  <m:den>
                    <m:d>
                      <m:dPr>
                        <m:begChr m:val="|"/>
                        <m:endChr m:val="|"/>
                        <m:ctrlPr>
                          <w:rPr>
                            <w:rFonts w:ascii="Cambria Math" w:hAnsi="Cambria Math"/>
                            <w:b/>
                            <w:bCs/>
                            <w:sz w:val="32"/>
                            <w:szCs w:val="22"/>
                          </w:rPr>
                        </m:ctrlPr>
                      </m:dPr>
                      <m:e>
                        <m:r>
                          <m:rPr>
                            <m:sty m:val="bi"/>
                          </m:rPr>
                          <w:rPr>
                            <w:rFonts w:ascii="Cambria Math" w:eastAsia="新細明體" w:hAnsi="Cambria Math"/>
                            <w:sz w:val="32"/>
                            <w:szCs w:val="22"/>
                          </w:rPr>
                          <m:t>x - x'</m:t>
                        </m:r>
                      </m:e>
                    </m:d>
                  </m:den>
                </m:f>
              </m:oMath>
            </m:oMathPara>
          </w:p>
        </w:tc>
        <w:tc>
          <w:tcPr>
            <w:tcW w:w="1286" w:type="dxa"/>
            <w:tcBorders>
              <w:top w:val="nil"/>
              <w:left w:val="nil"/>
              <w:bottom w:val="nil"/>
              <w:right w:val="nil"/>
            </w:tcBorders>
            <w:vAlign w:val="center"/>
          </w:tcPr>
          <w:p w14:paraId="260E41D7" w14:textId="77777777" w:rsidR="00D95790" w:rsidRDefault="00000000">
            <w:pPr>
              <w:ind w:firstLine="480"/>
              <w:jc w:val="right"/>
              <w:rPr>
                <w:rFonts w:eastAsia="新細明體"/>
              </w:rPr>
            </w:pPr>
            <w:bookmarkStart w:id="103" w:name="EQ1"/>
            <w:r>
              <w:rPr>
                <w:rFonts w:eastAsia="新細明體" w:hint="eastAsia"/>
              </w:rPr>
              <w:t xml:space="preserve"> (1)</w:t>
            </w:r>
            <w:bookmarkEnd w:id="103"/>
          </w:p>
        </w:tc>
      </w:tr>
    </w:tbl>
    <w:p w14:paraId="0FF9BA76" w14:textId="77777777" w:rsidR="00D95790" w:rsidRDefault="00D95790">
      <w:pPr>
        <w:ind w:firstLineChars="0" w:firstLine="0"/>
      </w:pPr>
    </w:p>
    <w:p w14:paraId="7A730174" w14:textId="171090D0" w:rsidR="00D95790" w:rsidRDefault="00000000">
      <w:pPr>
        <w:ind w:firstLine="480"/>
        <w:rPr>
          <w:rFonts w:hAnsi="Cambria Math"/>
        </w:rPr>
      </w:pPr>
      <w:r>
        <w:rPr>
          <w:rFonts w:eastAsia="新細明體" w:hint="eastAsia"/>
        </w:rPr>
        <w:t>In</w:t>
      </w:r>
      <w:r>
        <w:rPr>
          <w:rFonts w:eastAsia="新細明體" w:hint="eastAsia"/>
          <w:b/>
          <w:bCs/>
        </w:rPr>
        <w:fldChar w:fldCharType="begin"/>
      </w:r>
      <w:r>
        <w:rPr>
          <w:rFonts w:eastAsia="新細明體" w:hint="eastAsia"/>
          <w:b/>
          <w:bCs/>
        </w:rPr>
        <w:instrText xml:space="preserve"> REF EQ1 \h </w:instrText>
      </w:r>
      <w:r>
        <w:rPr>
          <w:rFonts w:eastAsia="新細明體" w:hint="eastAsia"/>
          <w:b/>
          <w:bCs/>
        </w:rPr>
      </w:r>
      <w:r>
        <w:rPr>
          <w:rFonts w:eastAsia="新細明體" w:hint="eastAsia"/>
          <w:b/>
          <w:bCs/>
        </w:rPr>
        <w:fldChar w:fldCharType="separate"/>
      </w:r>
      <w:r w:rsidR="00E47AAC">
        <w:rPr>
          <w:rFonts w:eastAsia="新細明體" w:hint="eastAsia"/>
        </w:rPr>
        <w:t xml:space="preserve"> (1)</w:t>
      </w:r>
      <w:r>
        <w:rPr>
          <w:rFonts w:eastAsia="新細明體" w:hint="eastAsia"/>
          <w:b/>
          <w:bCs/>
        </w:rPr>
        <w:fldChar w:fldCharType="end"/>
      </w:r>
      <w:r>
        <w:rPr>
          <w:rFonts w:eastAsia="新細明體" w:hint="eastAsia"/>
        </w:rPr>
        <w:t xml:space="preserve">, </w:t>
      </w:r>
      <w:r>
        <w:rPr>
          <w:rFonts w:hint="eastAsia"/>
        </w:rPr>
        <w:t xml:space="preserve">the distance between the target and the cameras </w:t>
      </w:r>
      <w:r>
        <w:rPr>
          <w:b/>
          <w:bCs/>
        </w:rPr>
        <w:t>Z</w:t>
      </w:r>
      <w:r>
        <w:rPr>
          <w:rFonts w:hint="eastAsia"/>
        </w:rPr>
        <w:t xml:space="preserve">, which is also called depth. For the convenience of description, </w:t>
      </w:r>
      <m:oMath>
        <m:r>
          <m:rPr>
            <m:sty m:val="b"/>
          </m:rPr>
          <w:rPr>
            <w:rFonts w:ascii="Cambria Math" w:hAnsi="Cambria Math"/>
          </w:rPr>
          <m:t>1 / Z</m:t>
        </m:r>
      </m:oMath>
      <w:r>
        <w:rPr>
          <w:rFonts w:ascii="新細明體" w:eastAsia="新細明體" w:hAnsi="新細明體" w:hint="eastAsia"/>
          <w:b/>
        </w:rPr>
        <w:t xml:space="preserve"> </w:t>
      </w:r>
      <w:r>
        <w:rPr>
          <w:rFonts w:hAnsi="Cambria Math" w:hint="eastAsia"/>
        </w:rPr>
        <w:t xml:space="preserve">is called disparity. </w:t>
      </w:r>
      <w:r>
        <w:rPr>
          <w:rFonts w:hAnsi="Cambria Math"/>
          <w:b/>
          <w:bCs/>
        </w:rPr>
        <w:fldChar w:fldCharType="begin"/>
      </w:r>
      <w:r>
        <w:rPr>
          <w:rFonts w:hAnsi="Cambria Math"/>
          <w:b/>
          <w:bCs/>
        </w:rPr>
        <w:instrText xml:space="preserve"> </w:instrText>
      </w:r>
      <w:r>
        <w:rPr>
          <w:rFonts w:hAnsi="Cambria Math" w:hint="eastAsia"/>
          <w:b/>
          <w:bCs/>
        </w:rPr>
        <w:instrText>REF F5 \h</w:instrText>
      </w:r>
      <w:r>
        <w:rPr>
          <w:rFonts w:hAnsi="Cambria Math"/>
          <w:b/>
          <w:bCs/>
        </w:rPr>
        <w:instrText xml:space="preserve">  \* MERGEFORMAT </w:instrText>
      </w:r>
      <w:r>
        <w:rPr>
          <w:rFonts w:hAnsi="Cambria Math"/>
          <w:b/>
          <w:bCs/>
        </w:rPr>
      </w:r>
      <w:r>
        <w:rPr>
          <w:rFonts w:hAnsi="Cambria Math"/>
          <w:b/>
          <w:bCs/>
        </w:rPr>
        <w:fldChar w:fldCharType="separate"/>
      </w:r>
      <w:r w:rsidR="00E47AAC" w:rsidRPr="00E47AAC">
        <w:rPr>
          <w:rFonts w:hint="eastAsia"/>
          <w:b/>
          <w:bCs/>
        </w:rPr>
        <w:t>F</w:t>
      </w:r>
      <w:r w:rsidR="00E47AAC" w:rsidRPr="00E47AAC">
        <w:rPr>
          <w:b/>
          <w:bCs/>
        </w:rPr>
        <w:t xml:space="preserve">igure </w:t>
      </w:r>
      <w:r w:rsidR="00E47AAC" w:rsidRPr="00E47AAC">
        <w:rPr>
          <w:rFonts w:hint="eastAsia"/>
          <w:b/>
          <w:bCs/>
        </w:rPr>
        <w:t>5</w:t>
      </w:r>
      <w:r>
        <w:rPr>
          <w:rFonts w:hAnsi="Cambria Math"/>
          <w:b/>
          <w:bCs/>
        </w:rPr>
        <w:fldChar w:fldCharType="end"/>
      </w:r>
      <w:r>
        <w:rPr>
          <w:rFonts w:ascii="新細明體" w:eastAsia="新細明體" w:hAnsi="新細明體" w:hint="eastAsia"/>
          <w:b/>
          <w:bCs/>
        </w:rPr>
        <w:t xml:space="preserve"> </w:t>
      </w:r>
      <w:r>
        <w:rPr>
          <w:rFonts w:hAnsi="Cambria Math" w:hint="eastAsia"/>
        </w:rPr>
        <w:t xml:space="preserve">intuitively describe the inverse relationship between disparity and depth. When the distance of the target is getting farther, the resulting disparity will be become smaller until it is difficult to estimate, and theoretically it will reach the limit when the disparity is less </w:t>
      </w:r>
      <w:r>
        <w:rPr>
          <w:rFonts w:hAnsi="Cambria Math"/>
        </w:rPr>
        <w:t>than</w:t>
      </w:r>
      <w:r>
        <w:rPr>
          <w:rFonts w:hAnsi="Cambria Math" w:hint="eastAsia"/>
        </w:rPr>
        <w:t xml:space="preserve"> one pixel for the lower resolution camera. Likewise, objects should not be too close to the camera, or it would cause over estimation.</w:t>
      </w:r>
    </w:p>
    <w:p w14:paraId="290BAF03" w14:textId="77777777" w:rsidR="00D95790" w:rsidRDefault="00D95790">
      <w:pPr>
        <w:ind w:firstLine="480"/>
        <w:rPr>
          <w:rFonts w:hAnsi="Cambria Math"/>
        </w:rPr>
      </w:pPr>
    </w:p>
    <w:p w14:paraId="4045C0E9" w14:textId="77777777" w:rsidR="00D95790" w:rsidRDefault="00000000">
      <w:pPr>
        <w:ind w:firstLineChars="0" w:firstLine="0"/>
        <w:jc w:val="center"/>
        <w:rPr>
          <w:rFonts w:hAnsi="Cambria Math"/>
        </w:rPr>
      </w:pPr>
      <w:r>
        <w:rPr>
          <w:rFonts w:hAnsi="Cambria Math"/>
          <w:noProof/>
        </w:rPr>
        <w:lastRenderedPageBreak/>
        <w:drawing>
          <wp:inline distT="0" distB="0" distL="0" distR="0" wp14:anchorId="307ABA71" wp14:editId="711AABB0">
            <wp:extent cx="5016514" cy="3086100"/>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2633" cy="3089864"/>
                    </a:xfrm>
                    <a:prstGeom prst="rect">
                      <a:avLst/>
                    </a:prstGeom>
                  </pic:spPr>
                </pic:pic>
              </a:graphicData>
            </a:graphic>
          </wp:inline>
        </w:drawing>
      </w:r>
    </w:p>
    <w:p w14:paraId="4F0674AC" w14:textId="77777777" w:rsidR="00D95790" w:rsidRDefault="00000000">
      <w:pPr>
        <w:pStyle w:val="FigureType"/>
      </w:pPr>
      <w:bookmarkStart w:id="104" w:name="F5"/>
      <w:bookmarkStart w:id="105" w:name="_Toc139646692"/>
      <w:r>
        <w:rPr>
          <w:rFonts w:hint="eastAsia"/>
        </w:rPr>
        <w:t>F</w:t>
      </w:r>
      <w:r>
        <w:t xml:space="preserve">igure </w:t>
      </w:r>
      <w:r>
        <w:rPr>
          <w:rFonts w:hint="eastAsia"/>
        </w:rPr>
        <w:t>5</w:t>
      </w:r>
      <w:bookmarkEnd w:id="104"/>
      <w:r>
        <w:t xml:space="preserve"> </w:t>
      </w:r>
      <w:r>
        <w:rPr>
          <w:rFonts w:hint="eastAsia"/>
        </w:rPr>
        <w:t>The relationship between distance Z and disparity</w:t>
      </w:r>
      <w:bookmarkEnd w:id="105"/>
    </w:p>
    <w:p w14:paraId="45B6D602" w14:textId="77777777" w:rsidR="00D95790" w:rsidRDefault="00000000">
      <w:pPr>
        <w:ind w:firstLine="480"/>
      </w:pPr>
      <w:r>
        <w:rPr>
          <w:rFonts w:hint="eastAsia"/>
        </w:rPr>
        <w:t xml:space="preserve"> </w:t>
      </w:r>
    </w:p>
    <w:p w14:paraId="123CD74E" w14:textId="30CF18D9" w:rsidR="00D95790" w:rsidRDefault="00000000">
      <w:pPr>
        <w:ind w:firstLine="480"/>
        <w:rPr>
          <w:rFonts w:eastAsia="新細明體"/>
        </w:rPr>
      </w:pPr>
      <w:r>
        <w:rPr>
          <w:rFonts w:hint="eastAsia"/>
        </w:rPr>
        <w:t xml:space="preserve">According to the description in the iOS developer manual </w:t>
      </w:r>
      <w:r>
        <w:fldChar w:fldCharType="begin"/>
      </w:r>
      <w:r w:rsidR="004D22D3">
        <w:instrText xml:space="preserve"> ADDIN EN.CITE &lt;EndNote&gt;&lt;Cite&gt;&lt;RecNum&gt;10&lt;/RecNum&gt;&lt;DisplayText&gt;[51]&lt;/DisplayText&gt;&lt;record&gt;&lt;rec-number&gt;10&lt;/rec-number&gt;&lt;foreign-keys&gt;&lt;key app="EN" db-id="a9p9sd5zca0xate9207x0ttfrx9aepe9wafr" timestamp="1685969690"&gt;10&lt;/key&gt;&lt;/foreign-keys&gt;&lt;ref-type name="Computer Program"&gt;9&lt;/ref-type&gt;&lt;contributors&gt;&lt;/contributors&gt;&lt;titles&gt;&lt;title&gt;AVDepthData&lt;/title&gt;&lt;/titles&gt;&lt;pages&gt;A container for per-pixel distance or disparity information captured by compatible camera devices.&lt;/pages&gt;&lt;dates&gt;&lt;/dates&gt;&lt;publisher&gt;Apple Developer&lt;/publisher&gt;&lt;urls&gt;&lt;related-urls&gt;&lt;url&gt;https://developer.apple.com/documentation/avfoundation/avdepthdata&lt;/url&gt;&lt;/related-urls&gt;&lt;/urls&gt;&lt;/record&gt;&lt;/Cite&gt;&lt;/EndNote&gt;</w:instrText>
      </w:r>
      <w:r>
        <w:fldChar w:fldCharType="separate"/>
      </w:r>
      <w:r w:rsidR="004D22D3">
        <w:rPr>
          <w:noProof/>
        </w:rPr>
        <w:t>[51]</w:t>
      </w:r>
      <w:r>
        <w:fldChar w:fldCharType="end"/>
      </w:r>
      <w:r>
        <w:rPr>
          <w:rFonts w:hint="eastAsia"/>
        </w:rPr>
        <w:t xml:space="preserve">, A disparity map provided in the </w:t>
      </w:r>
      <w:r>
        <w:t>AVFoundation</w:t>
      </w:r>
      <w:r>
        <w:rPr>
          <w:rFonts w:hint="eastAsia"/>
        </w:rPr>
        <w:t xml:space="preserve"> framework describes normalized shift values for use in comparing two images. The value for each pixel in the disparity map is in units of 1/meters. </w:t>
      </w:r>
      <w:proofErr w:type="gramStart"/>
      <w:r>
        <w:rPr>
          <w:rFonts w:hint="eastAsia"/>
        </w:rPr>
        <w:t>Using the actual iPhone 11 for verification, it</w:t>
      </w:r>
      <w:proofErr w:type="gramEnd"/>
      <w:r>
        <w:rPr>
          <w:rFonts w:hint="eastAsia"/>
        </w:rPr>
        <w:t xml:space="preserve">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rPr>
        <w:t>(</w:t>
      </w:r>
      <w:r>
        <w:rPr>
          <w:b/>
          <w:bCs/>
        </w:rPr>
        <w:fldChar w:fldCharType="begin"/>
      </w:r>
      <w:r>
        <w:rPr>
          <w:b/>
          <w:bCs/>
        </w:rPr>
        <w:instrText xml:space="preserve"> </w:instrText>
      </w:r>
      <w:r>
        <w:rPr>
          <w:rFonts w:hint="eastAsia"/>
          <w:b/>
          <w:bCs/>
        </w:rPr>
        <w:instrText>REF F6 \h</w:instrText>
      </w:r>
      <w:r>
        <w:rPr>
          <w:b/>
          <w:bCs/>
        </w:rPr>
        <w:instrText xml:space="preserve">  \* MERGEFORMAT </w:instrText>
      </w:r>
      <w:r>
        <w:rPr>
          <w:b/>
          <w:bCs/>
        </w:rPr>
      </w:r>
      <w:r>
        <w:rPr>
          <w:b/>
          <w:bCs/>
        </w:rPr>
        <w:fldChar w:fldCharType="separate"/>
      </w:r>
      <w:r w:rsidR="00E47AAC" w:rsidRPr="00E47AAC">
        <w:rPr>
          <w:rFonts w:hint="eastAsia"/>
          <w:b/>
          <w:bCs/>
        </w:rPr>
        <w:t>F</w:t>
      </w:r>
      <w:r w:rsidR="00E47AAC" w:rsidRPr="00E47AAC">
        <w:rPr>
          <w:b/>
          <w:bCs/>
        </w:rPr>
        <w:t xml:space="preserve">igure </w:t>
      </w:r>
      <w:r w:rsidR="00E47AAC" w:rsidRPr="00E47AAC">
        <w:rPr>
          <w:rFonts w:hint="eastAsia"/>
          <w:b/>
          <w:bCs/>
        </w:rPr>
        <w:t>6</w:t>
      </w:r>
      <w:r>
        <w:rPr>
          <w:b/>
          <w:bCs/>
        </w:rPr>
        <w:fldChar w:fldCharType="end"/>
      </w:r>
      <w:r>
        <w:rPr>
          <w:rFonts w:hint="eastAsia"/>
          <w:b/>
          <w:bCs/>
        </w:rPr>
        <w:t>)</w:t>
      </w:r>
      <w:r>
        <w:rPr>
          <w:rFonts w:hint="eastAsia"/>
        </w:rPr>
        <w:t xml:space="preserve">. </w:t>
      </w:r>
    </w:p>
    <w:p w14:paraId="431C973D" w14:textId="77777777" w:rsidR="00D95790" w:rsidRDefault="00000000">
      <w:pPr>
        <w:ind w:firstLine="480"/>
      </w:pPr>
      <w:r>
        <w:rPr>
          <w:rFonts w:eastAsia="新細明體" w:hint="eastAsia"/>
        </w:rPr>
        <w:t xml:space="preserve"> </w:t>
      </w:r>
    </w:p>
    <w:p w14:paraId="3AE2D913" w14:textId="77777777" w:rsidR="00D95790" w:rsidRDefault="00000000">
      <w:pPr>
        <w:ind w:firstLineChars="0" w:firstLine="0"/>
        <w:jc w:val="center"/>
      </w:pPr>
      <w:r>
        <w:rPr>
          <w:rFonts w:eastAsia="新細明體"/>
          <w:noProof/>
        </w:rPr>
        <w:drawing>
          <wp:inline distT="0" distB="0" distL="0" distR="0" wp14:anchorId="5330850F" wp14:editId="076D6FFD">
            <wp:extent cx="1380490" cy="2231390"/>
            <wp:effectExtent l="0" t="6350" r="3810" b="3810"/>
            <wp:docPr id="27" name="圖片 26" descr="一張含有 室內, 牆, 鏡子,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descr="一張含有 室內, 牆, 鏡子, 螢幕擷取畫面 的圖片&#10;&#10;自動產生的描述"/>
                    <pic:cNvPicPr>
                      <a:picLocks noChangeAspect="1"/>
                    </pic:cNvPicPr>
                  </pic:nvPicPr>
                  <pic:blipFill>
                    <a:blip r:embed="rId25" cstate="print">
                      <a:extLst>
                        <a:ext uri="{28A0092B-C50C-407E-A947-70E740481C1C}">
                          <a14:useLocalDpi xmlns:a14="http://schemas.microsoft.com/office/drawing/2010/main" val="0"/>
                        </a:ext>
                      </a:extLst>
                    </a:blip>
                    <a:srcRect t="11435" b="13881"/>
                    <a:stretch>
                      <a:fillRect/>
                    </a:stretch>
                  </pic:blipFill>
                  <pic:spPr>
                    <a:xfrm rot="16200000">
                      <a:off x="0" y="0"/>
                      <a:ext cx="1380562" cy="2232000"/>
                    </a:xfrm>
                    <a:prstGeom prst="rect">
                      <a:avLst/>
                    </a:prstGeom>
                  </pic:spPr>
                </pic:pic>
              </a:graphicData>
            </a:graphic>
          </wp:inline>
        </w:drawing>
      </w:r>
      <w:r>
        <w:rPr>
          <w:rFonts w:eastAsia="新細明體"/>
        </w:rPr>
        <w:t xml:space="preserve"> </w:t>
      </w:r>
      <w:r>
        <w:rPr>
          <w:rFonts w:eastAsia="新細明體"/>
          <w:noProof/>
        </w:rPr>
        <w:drawing>
          <wp:inline distT="0" distB="0" distL="0" distR="0" wp14:anchorId="0C6DE0BB" wp14:editId="36C34DF1">
            <wp:extent cx="1380490" cy="2231390"/>
            <wp:effectExtent l="0" t="6350" r="3810" b="3810"/>
            <wp:docPr id="23" name="圖片 22" descr="一張含有 文字, 螢幕擷取畫面, 視訊,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descr="一張含有 文字, 螢幕擷取畫面, 視訊, 多媒體 的圖片&#10;&#10;自動產生的描述"/>
                    <pic:cNvPicPr>
                      <a:picLocks noChangeAspect="1"/>
                    </pic:cNvPicPr>
                  </pic:nvPicPr>
                  <pic:blipFill>
                    <a:blip r:embed="rId26" cstate="print">
                      <a:extLst>
                        <a:ext uri="{28A0092B-C50C-407E-A947-70E740481C1C}">
                          <a14:useLocalDpi xmlns:a14="http://schemas.microsoft.com/office/drawing/2010/main" val="0"/>
                        </a:ext>
                      </a:extLst>
                    </a:blip>
                    <a:srcRect t="11434" b="13882"/>
                    <a:stretch>
                      <a:fillRect/>
                    </a:stretch>
                  </pic:blipFill>
                  <pic:spPr>
                    <a:xfrm rot="16200000">
                      <a:off x="0" y="0"/>
                      <a:ext cx="1380490" cy="2231390"/>
                    </a:xfrm>
                    <a:prstGeom prst="rect">
                      <a:avLst/>
                    </a:prstGeom>
                  </pic:spPr>
                </pic:pic>
              </a:graphicData>
            </a:graphic>
          </wp:inline>
        </w:drawing>
      </w:r>
    </w:p>
    <w:p w14:paraId="2BAE868B" w14:textId="77777777" w:rsidR="00D95790" w:rsidRDefault="00000000">
      <w:pPr>
        <w:pStyle w:val="FigureType"/>
      </w:pPr>
      <w:bookmarkStart w:id="106" w:name="F6"/>
      <w:bookmarkStart w:id="107" w:name="_Toc139646693"/>
      <w:r>
        <w:rPr>
          <w:rFonts w:hint="eastAsia"/>
        </w:rPr>
        <w:t>F</w:t>
      </w:r>
      <w:r>
        <w:t xml:space="preserve">igure </w:t>
      </w:r>
      <w:r>
        <w:rPr>
          <w:rFonts w:hint="eastAsia"/>
        </w:rPr>
        <w:t>6</w:t>
      </w:r>
      <w:bookmarkEnd w:id="106"/>
      <w:r>
        <w:t xml:space="preserve"> </w:t>
      </w:r>
      <w:r>
        <w:rPr>
          <w:rFonts w:hint="eastAsia"/>
        </w:rPr>
        <w:t xml:space="preserve">Depth detection resulting </w:t>
      </w:r>
      <w:proofErr w:type="gramStart"/>
      <w:r>
        <w:rPr>
          <w:rFonts w:hint="eastAsia"/>
        </w:rPr>
        <w:t>image</w:t>
      </w:r>
      <w:bookmarkEnd w:id="107"/>
      <w:proofErr w:type="gramEnd"/>
    </w:p>
    <w:p w14:paraId="616C57C3" w14:textId="77777777" w:rsidR="00D95790" w:rsidRDefault="00000000">
      <w:pPr>
        <w:ind w:firstLine="480"/>
        <w:jc w:val="center"/>
        <w:rPr>
          <w:b/>
          <w:bCs/>
        </w:rPr>
      </w:pPr>
      <w:r>
        <w:rPr>
          <w:b/>
          <w:bCs/>
        </w:rPr>
        <w:t>C</w:t>
      </w:r>
      <w:r>
        <w:rPr>
          <w:rFonts w:hint="eastAsia"/>
          <w:b/>
          <w:bCs/>
        </w:rPr>
        <w:t>amera preview (left) and depth map preview (right)</w:t>
      </w:r>
    </w:p>
    <w:p w14:paraId="146FC8CE" w14:textId="77777777" w:rsidR="00D95790" w:rsidRDefault="00D95790">
      <w:pPr>
        <w:ind w:firstLine="480"/>
        <w:jc w:val="center"/>
        <w:rPr>
          <w:b/>
          <w:bCs/>
        </w:rPr>
      </w:pPr>
    </w:p>
    <w:p w14:paraId="1F774F12" w14:textId="417F99D7" w:rsidR="00D95790" w:rsidRDefault="00000000">
      <w:pPr>
        <w:ind w:firstLine="480"/>
      </w:pPr>
      <w:r>
        <w:rPr>
          <w:b/>
          <w:bCs/>
        </w:rPr>
        <w:fldChar w:fldCharType="begin"/>
      </w:r>
      <w:r>
        <w:rPr>
          <w:b/>
          <w:bCs/>
        </w:rPr>
        <w:instrText xml:space="preserve"> </w:instrText>
      </w:r>
      <w:r>
        <w:rPr>
          <w:rFonts w:hint="eastAsia"/>
          <w:b/>
          <w:bCs/>
        </w:rPr>
        <w:instrText>REF F7 \h</w:instrText>
      </w:r>
      <w:r>
        <w:rPr>
          <w:b/>
          <w:bCs/>
        </w:rPr>
        <w:instrText xml:space="preserve">  \* MERGEFORMAT </w:instrText>
      </w:r>
      <w:r>
        <w:rPr>
          <w:b/>
          <w:bCs/>
        </w:rPr>
      </w:r>
      <w:r>
        <w:rPr>
          <w:b/>
          <w:bCs/>
        </w:rPr>
        <w:fldChar w:fldCharType="separate"/>
      </w:r>
      <w:r w:rsidR="00E47AAC" w:rsidRPr="00E47AAC">
        <w:rPr>
          <w:rFonts w:hint="eastAsia"/>
          <w:b/>
          <w:bCs/>
        </w:rPr>
        <w:t>F</w:t>
      </w:r>
      <w:r w:rsidR="00E47AAC" w:rsidRPr="00E47AAC">
        <w:rPr>
          <w:b/>
          <w:bCs/>
        </w:rPr>
        <w:t xml:space="preserve">igure </w:t>
      </w:r>
      <w:r w:rsidR="00E47AAC" w:rsidRPr="00E47AAC">
        <w:rPr>
          <w:rFonts w:hint="eastAsia"/>
          <w:b/>
          <w:bCs/>
        </w:rPr>
        <w:t>7</w:t>
      </w:r>
      <w:r>
        <w:rPr>
          <w:b/>
          <w:bCs/>
        </w:rPr>
        <w:fldChar w:fldCharType="end"/>
      </w:r>
      <w:r>
        <w:rPr>
          <w:rFonts w:hint="eastAsia"/>
          <w:b/>
          <w:bCs/>
        </w:rPr>
        <w:t xml:space="preserve"> </w:t>
      </w:r>
      <w:r>
        <w:rPr>
          <w:rFonts w:hint="eastAsia"/>
        </w:rPr>
        <w:t xml:space="preserve">shows the full diagram of hand joints skeleton approach of the ARMT development progress. With multiple back cameras iPhone model, ARMT </w:t>
      </w:r>
      <w:r>
        <w:t>could</w:t>
      </w:r>
      <w:r>
        <w:rPr>
          <w:rFonts w:hint="eastAsia"/>
        </w:rPr>
        <w:t xml:space="preserve"> </w:t>
      </w:r>
      <w:r>
        <w:rPr>
          <w:rFonts w:hint="eastAsia"/>
        </w:rPr>
        <w:lastRenderedPageBreak/>
        <w:t>capture the three-dimensional space coordinates of the hand in real time. using the multi-tread execution method to ensure that the hand detection algorithm based on the neural network model will not drag down the screen update rate.</w:t>
      </w:r>
    </w:p>
    <w:p w14:paraId="3F211CE9" w14:textId="77777777" w:rsidR="00D95790" w:rsidRDefault="00D95790">
      <w:pPr>
        <w:ind w:firstLine="480"/>
        <w:jc w:val="center"/>
        <w:rPr>
          <w:b/>
          <w:bCs/>
        </w:rPr>
      </w:pPr>
    </w:p>
    <w:p w14:paraId="745EF966" w14:textId="77777777" w:rsidR="00D95790" w:rsidRDefault="00000000">
      <w:pPr>
        <w:ind w:firstLineChars="0" w:firstLine="0"/>
        <w:jc w:val="center"/>
      </w:pPr>
      <w:r>
        <w:rPr>
          <w:noProof/>
        </w:rPr>
        <w:drawing>
          <wp:inline distT="0" distB="0" distL="0" distR="0" wp14:anchorId="03FFEE76" wp14:editId="0C6BCB29">
            <wp:extent cx="3903980" cy="3302000"/>
            <wp:effectExtent l="0" t="0" r="1270" b="0"/>
            <wp:docPr id="41793082" name="圖片 3"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082" name="圖片 3" descr="一張含有 文字, 螢幕擷取畫面, 軟體 的圖片&#10;&#10;自動產生的描述"/>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29119" cy="3323621"/>
                    </a:xfrm>
                    <a:prstGeom prst="rect">
                      <a:avLst/>
                    </a:prstGeom>
                  </pic:spPr>
                </pic:pic>
              </a:graphicData>
            </a:graphic>
          </wp:inline>
        </w:drawing>
      </w:r>
    </w:p>
    <w:p w14:paraId="7A92A753" w14:textId="77777777" w:rsidR="00D95790" w:rsidRDefault="00000000">
      <w:pPr>
        <w:pStyle w:val="FigureType"/>
      </w:pPr>
      <w:bookmarkStart w:id="108" w:name="F7"/>
      <w:bookmarkStart w:id="109" w:name="_Toc139646694"/>
      <w:r>
        <w:rPr>
          <w:rFonts w:hint="eastAsia"/>
        </w:rPr>
        <w:t>F</w:t>
      </w:r>
      <w:r>
        <w:t xml:space="preserve">igure </w:t>
      </w:r>
      <w:r>
        <w:rPr>
          <w:rFonts w:hint="eastAsia"/>
        </w:rPr>
        <w:t>7</w:t>
      </w:r>
      <w:bookmarkEnd w:id="108"/>
      <w:r>
        <w:t xml:space="preserve"> </w:t>
      </w:r>
      <w:r>
        <w:rPr>
          <w:rFonts w:hint="eastAsia"/>
        </w:rPr>
        <w:t>System diagram for ARMT 3D hand joints reconstruction approach</w:t>
      </w:r>
      <w:bookmarkEnd w:id="109"/>
      <w:r>
        <w:rPr>
          <w:rFonts w:hint="eastAsia"/>
        </w:rPr>
        <w:t xml:space="preserve"> </w:t>
      </w:r>
    </w:p>
    <w:p w14:paraId="672A234C" w14:textId="77777777" w:rsidR="00D95790" w:rsidRDefault="00D95790">
      <w:pPr>
        <w:pStyle w:val="FigureType"/>
      </w:pPr>
    </w:p>
    <w:p w14:paraId="5698F619" w14:textId="77777777" w:rsidR="00D95790" w:rsidRDefault="00000000">
      <w:pPr>
        <w:pStyle w:val="2"/>
      </w:pPr>
      <w:bookmarkStart w:id="110" w:name="_Toc139648193"/>
      <w:r>
        <w:rPr>
          <w:rFonts w:hint="eastAsia"/>
        </w:rPr>
        <w:t>2.2.3 Hand Contour Approach</w:t>
      </w:r>
      <w:bookmarkEnd w:id="110"/>
    </w:p>
    <w:p w14:paraId="4525EE9B" w14:textId="7540DA9A" w:rsidR="00D95790" w:rsidRDefault="00000000">
      <w:pPr>
        <w:ind w:firstLine="480"/>
      </w:pPr>
      <w:r>
        <w:rPr>
          <w:rFonts w:hint="eastAsia"/>
        </w:rPr>
        <w:t xml:space="preserve">Several </w:t>
      </w:r>
      <w:r>
        <w:t>problems</w:t>
      </w:r>
      <w:r>
        <w:rPr>
          <w:rFonts w:hint="eastAsia"/>
        </w:rPr>
        <w:t xml:space="preserve"> aren</w:t>
      </w:r>
      <w:r>
        <w:t>’</w:t>
      </w:r>
      <w:r>
        <w:rPr>
          <w:rFonts w:hint="eastAsia"/>
        </w:rPr>
        <w:t xml:space="preserve">t solved in the first approach of the ARMT system development. Including enhance the realistic mirror hand visual feedback like traditional MT, lack of rendering a skeleton and the most serious defect: unreliable 3D predicted coordinates. </w:t>
      </w:r>
      <w:r>
        <w:rPr>
          <w:b/>
          <w:bCs/>
        </w:rPr>
        <w:fldChar w:fldCharType="begin"/>
      </w:r>
      <w:r>
        <w:rPr>
          <w:b/>
          <w:bCs/>
        </w:rPr>
        <w:instrText xml:space="preserve"> </w:instrText>
      </w:r>
      <w:r>
        <w:rPr>
          <w:rFonts w:hint="eastAsia"/>
          <w:b/>
          <w:bCs/>
        </w:rPr>
        <w:instrText>REF F8 \h</w:instrText>
      </w:r>
      <w:r>
        <w:rPr>
          <w:b/>
          <w:bCs/>
        </w:rPr>
        <w:instrText xml:space="preserve">  \* MERGEFORMAT </w:instrText>
      </w:r>
      <w:r>
        <w:rPr>
          <w:b/>
          <w:bCs/>
        </w:rPr>
      </w:r>
      <w:r>
        <w:rPr>
          <w:b/>
          <w:bCs/>
        </w:rPr>
        <w:fldChar w:fldCharType="separate"/>
      </w:r>
      <w:r w:rsidR="00E47AAC" w:rsidRPr="00E47AAC">
        <w:rPr>
          <w:rFonts w:hint="eastAsia"/>
          <w:b/>
          <w:bCs/>
        </w:rPr>
        <w:t>F</w:t>
      </w:r>
      <w:r w:rsidR="00E47AAC" w:rsidRPr="00E47AAC">
        <w:rPr>
          <w:b/>
          <w:bCs/>
        </w:rPr>
        <w:t xml:space="preserve">igure </w:t>
      </w:r>
      <w:r w:rsidR="00E47AAC" w:rsidRPr="00E47AAC">
        <w:rPr>
          <w:rFonts w:hint="eastAsia"/>
          <w:b/>
          <w:bCs/>
        </w:rPr>
        <w:t>8</w:t>
      </w:r>
      <w:r>
        <w:rPr>
          <w:b/>
          <w:bCs/>
        </w:rPr>
        <w:fldChar w:fldCharType="end"/>
      </w:r>
      <w:r>
        <w:rPr>
          <w:rFonts w:hint="eastAsia"/>
        </w:rPr>
        <w:t xml:space="preserve"> shows an inevitable object occlusion can easily make thumb or other fingers</w:t>
      </w:r>
      <w:r>
        <w:t>’</w:t>
      </w:r>
      <w:r>
        <w:rPr>
          <w:rFonts w:hint="eastAsia"/>
        </w:rPr>
        <w:t xml:space="preserve"> 3D reconstruction difficult </w:t>
      </w:r>
      <w:r>
        <w:t>in-depth</w:t>
      </w:r>
      <w:r>
        <w:rPr>
          <w:rFonts w:hint="eastAsia"/>
        </w:rPr>
        <w:t xml:space="preserve"> detection algorithms that can only be computed from a single direction of sight </w:t>
      </w:r>
      <w:r>
        <w:t>to</w:t>
      </w:r>
      <w:r>
        <w:rPr>
          <w:rFonts w:hint="eastAsia"/>
        </w:rPr>
        <w:t xml:space="preserve"> avoid reducing the portability of the ARMT system.</w:t>
      </w:r>
    </w:p>
    <w:p w14:paraId="5B3F7BC3" w14:textId="77777777" w:rsidR="00D95790" w:rsidRDefault="00D95790">
      <w:pPr>
        <w:ind w:firstLine="480"/>
      </w:pPr>
    </w:p>
    <w:p w14:paraId="2D7BBE4F" w14:textId="77777777" w:rsidR="00D95790" w:rsidRDefault="00000000">
      <w:pPr>
        <w:ind w:firstLineChars="0" w:firstLine="0"/>
        <w:jc w:val="center"/>
      </w:pPr>
      <w:r>
        <w:rPr>
          <w:noProof/>
        </w:rPr>
        <w:lastRenderedPageBreak/>
        <w:drawing>
          <wp:inline distT="0" distB="0" distL="114300" distR="114300" wp14:anchorId="1E5D9068" wp14:editId="06799537">
            <wp:extent cx="3707130" cy="5169535"/>
            <wp:effectExtent l="0" t="7303" r="318" b="317"/>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a:blip r:embed="rId28"/>
                    <a:srcRect t="21739" b="13834"/>
                    <a:stretch>
                      <a:fillRect/>
                    </a:stretch>
                  </pic:blipFill>
                  <pic:spPr>
                    <a:xfrm rot="16200000">
                      <a:off x="0" y="0"/>
                      <a:ext cx="3737563" cy="5211514"/>
                    </a:xfrm>
                    <a:prstGeom prst="rect">
                      <a:avLst/>
                    </a:prstGeom>
                    <a:ln>
                      <a:noFill/>
                    </a:ln>
                  </pic:spPr>
                </pic:pic>
              </a:graphicData>
            </a:graphic>
          </wp:inline>
        </w:drawing>
      </w:r>
    </w:p>
    <w:p w14:paraId="7F40A7B3" w14:textId="77777777" w:rsidR="00D95790" w:rsidRDefault="00000000">
      <w:pPr>
        <w:pStyle w:val="FigureType"/>
      </w:pPr>
      <w:bookmarkStart w:id="111" w:name="F8"/>
      <w:bookmarkStart w:id="112" w:name="_Toc139646695"/>
      <w:r>
        <w:rPr>
          <w:rFonts w:hint="eastAsia"/>
        </w:rPr>
        <w:t>F</w:t>
      </w:r>
      <w:r>
        <w:t xml:space="preserve">igure </w:t>
      </w:r>
      <w:r>
        <w:rPr>
          <w:rFonts w:hint="eastAsia"/>
        </w:rPr>
        <w:t>8</w:t>
      </w:r>
      <w:bookmarkEnd w:id="111"/>
      <w:r>
        <w:t xml:space="preserve"> </w:t>
      </w:r>
      <w:r>
        <w:rPr>
          <w:rFonts w:hint="eastAsia"/>
        </w:rPr>
        <w:t>Defects of ARMT depth estimation</w:t>
      </w:r>
      <w:bookmarkEnd w:id="112"/>
    </w:p>
    <w:p w14:paraId="6E6E7769" w14:textId="77777777" w:rsidR="00D95790" w:rsidRDefault="00D95790">
      <w:pPr>
        <w:ind w:firstLine="480"/>
        <w:jc w:val="center"/>
        <w:rPr>
          <w:b/>
          <w:bCs/>
        </w:rPr>
      </w:pPr>
    </w:p>
    <w:p w14:paraId="1EE7DAE0" w14:textId="77777777" w:rsidR="00D95790" w:rsidRDefault="00000000">
      <w:pPr>
        <w:ind w:firstLine="480"/>
      </w:pPr>
      <w:r>
        <w:rPr>
          <w:rFonts w:hint="eastAsia"/>
        </w:rPr>
        <w:t>For these purpose</w:t>
      </w:r>
      <w:r>
        <w:rPr>
          <w:rFonts w:eastAsia="新細明體"/>
        </w:rPr>
        <w:t>s</w:t>
      </w:r>
      <w:r>
        <w:rPr>
          <w:rFonts w:hint="eastAsia"/>
        </w:rPr>
        <w:t xml:space="preserve">, the following development of ARMT system has focused on trying to render </w:t>
      </w:r>
      <w:r>
        <w:t>an</w:t>
      </w:r>
      <w:r>
        <w:rPr>
          <w:rFonts w:hint="eastAsia"/>
        </w:rPr>
        <w:t xml:space="preserve"> indistinguishable fake mirror hand into the 2D GUI rather than reconstruct the whole hand model into the real world. The users</w:t>
      </w:r>
      <w:r>
        <w:t>’</w:t>
      </w:r>
      <w:r>
        <w:rPr>
          <w:rFonts w:hint="eastAsia"/>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14:paraId="3FC49439" w14:textId="557E3BFB" w:rsidR="00D95790" w:rsidRDefault="00000000">
      <w:pPr>
        <w:ind w:firstLine="480"/>
      </w:pPr>
      <w:r>
        <w:rPr>
          <w:rFonts w:hint="eastAsia"/>
        </w:rPr>
        <w:t xml:space="preserve">The study introduced the semantic segmentation neural network model to achieve the above requirements. Semantic segmentation is a field of computer vision that aims to solve the image segmentation problem </w:t>
      </w:r>
      <w:r>
        <w:fldChar w:fldCharType="begin"/>
      </w:r>
      <w:r w:rsidR="004D22D3">
        <w:instrText xml:space="preserve"> ADDIN EN.CITE &lt;EndNote&gt;&lt;Cite&gt;&lt;Author&gt;Guo&lt;/Author&gt;&lt;Year&gt;2018&lt;/Year&gt;&lt;RecNum&gt;26&lt;/RecNum&gt;&lt;DisplayText&gt;[52]&lt;/DisplayText&gt;&lt;record&gt;&lt;rec-number&gt;26&lt;/rec-number&gt;&lt;foreign-keys&gt;&lt;key app="EN" db-id="a9p9sd5zca0xate9207x0ttfrx9aepe9wafr" timestamp="1685971168"&gt;26&lt;/key&gt;&lt;/foreign-keys&gt;&lt;ref-type name="Journal Article"&gt;17&lt;/ref-type&gt;&lt;contributors&gt;&lt;authors&gt;&lt;author&gt;Guo, Yanming&lt;/author&gt;&lt;author&gt;Liu, Yu&lt;/author&gt;&lt;author&gt;Georgiou, Theodoros&lt;/author&gt;&lt;author&gt;Lew, Michael S&lt;/author&gt;&lt;/authors&gt;&lt;/contributors&gt;&lt;titles&gt;&lt;title&gt;A review of semantic segmentation using deep neural networks&lt;/title&gt;&lt;secondary-title&gt;International journal of multimedia information retrieval&lt;/secondary-title&gt;&lt;/titles&gt;&lt;periodical&gt;&lt;full-title&gt;International journal of multimedia information retrieval&lt;/full-title&gt;&lt;/periodical&gt;&lt;pages&gt;87-93&lt;/pages&gt;&lt;volume&gt;7&lt;/volume&gt;&lt;dates&gt;&lt;year&gt;2018&lt;/year&gt;&lt;/dates&gt;&lt;isbn&gt;2192-6611&lt;/isbn&gt;&lt;urls&gt;&lt;/urls&gt;&lt;/record&gt;&lt;/Cite&gt;&lt;/EndNote&gt;</w:instrText>
      </w:r>
      <w:r>
        <w:fldChar w:fldCharType="separate"/>
      </w:r>
      <w:r w:rsidR="004D22D3">
        <w:rPr>
          <w:noProof/>
        </w:rPr>
        <w:t>[52]</w:t>
      </w:r>
      <w:r>
        <w:fldChar w:fldCharType="end"/>
      </w:r>
      <w:r>
        <w:rPr>
          <w:rFonts w:eastAsia="新細明體" w:hint="eastAsia"/>
        </w:rPr>
        <w:t>, especially the background/foreground classification</w:t>
      </w:r>
      <w:r>
        <w:rPr>
          <w:rFonts w:hint="eastAsia"/>
        </w:rPr>
        <w:t xml:space="preserve">. There are several common </w:t>
      </w:r>
      <w:r>
        <w:t>techniques</w:t>
      </w:r>
      <w:r>
        <w:rPr>
          <w:rFonts w:hint="eastAsia"/>
        </w:rPr>
        <w:t xml:space="preserve"> that be used to implement in practice, such as </w:t>
      </w:r>
      <w:r>
        <w:t>Otsu</w:t>
      </w:r>
      <w:r>
        <w:rPr>
          <w:rFonts w:hint="eastAsia"/>
        </w:rPr>
        <w:t xml:space="preserve"> algorithm </w:t>
      </w:r>
      <w:r>
        <w:fldChar w:fldCharType="begin"/>
      </w:r>
      <w:r w:rsidR="004D22D3">
        <w:instrText xml:space="preserve"> ADDIN EN.CITE &lt;EndNote&gt;&lt;Cite&gt;&lt;Author&gt;Qu&lt;/Author&gt;&lt;Year&gt;2010&lt;/Year&gt;&lt;RecNum&gt;25&lt;/RecNum&gt;&lt;DisplayText&gt;[53]&lt;/DisplayText&gt;&lt;record&gt;&lt;rec-number&gt;25&lt;/rec-number&gt;&lt;foreign-keys&gt;&lt;key app="EN" db-id="a9p9sd5zca0xate9207x0ttfrx9aepe9wafr" timestamp="1685971166"&gt;25&lt;/key&gt;&lt;/foreign-keys&gt;&lt;ref-type name="Conference Proceedings"&gt;10&lt;/ref-type&gt;&lt;contributors&gt;&lt;authors&gt;&lt;author&gt;Qu, Zhong&lt;/author&gt;&lt;author&gt;Zhang, Li&lt;/author&gt;&lt;/authors&gt;&lt;/contributors&gt;&lt;titles&gt;&lt;title&gt;Research on image segmentation based on the improved Otsu algorithm&lt;/title&gt;&lt;secondary-title&gt;2010 Second International Conference on Intelligent Human-Machine Systems and Cybernetics&lt;/secondary-title&gt;&lt;/titles&gt;&lt;pages&gt;228-231&lt;/pages&gt;&lt;volume&gt;2&lt;/volume&gt;&lt;dates&gt;&lt;year&gt;2010&lt;/year&gt;&lt;/dates&gt;&lt;publisher&gt;IEEE&lt;/publisher&gt;&lt;isbn&gt;1424478693&lt;/isbn&gt;&lt;urls&gt;&lt;/urls&gt;&lt;/record&gt;&lt;/Cite&gt;&lt;/EndNote&gt;</w:instrText>
      </w:r>
      <w:r>
        <w:fldChar w:fldCharType="separate"/>
      </w:r>
      <w:r w:rsidR="004D22D3">
        <w:rPr>
          <w:noProof/>
        </w:rPr>
        <w:t>[53]</w:t>
      </w:r>
      <w:r>
        <w:fldChar w:fldCharType="end"/>
      </w:r>
      <w:r>
        <w:rPr>
          <w:rFonts w:eastAsia="新細明體" w:hint="eastAsia"/>
        </w:rPr>
        <w:t xml:space="preserve"> </w:t>
      </w:r>
      <w:r>
        <w:rPr>
          <w:rFonts w:hint="eastAsia"/>
        </w:rPr>
        <w:t xml:space="preserve">and balanced histogram thresholding </w:t>
      </w:r>
      <w:r>
        <w:fldChar w:fldCharType="begin"/>
      </w:r>
      <w:r w:rsidR="004D22D3">
        <w:instrText xml:space="preserve"> ADDIN EN.CITE &lt;EndNote&gt;&lt;Cite&gt;&lt;Author&gt;Dos Anjos&lt;/Author&gt;&lt;Year&gt;2008&lt;/Year&gt;&lt;RecNum&gt;24&lt;/RecNum&gt;&lt;DisplayText&gt;[54]&lt;/DisplayText&gt;&lt;record&gt;&lt;rec-number&gt;24&lt;/rec-number&gt;&lt;foreign-keys&gt;&lt;key app="EN" db-id="a9p9sd5zca0xate9207x0ttfrx9aepe9wafr" timestamp="1685971164"&gt;24&lt;/key&gt;&lt;/foreign-keys&gt;&lt;ref-type name="Journal Article"&gt;17&lt;/ref-type&gt;&lt;contributors&gt;&lt;authors&gt;&lt;author&gt;Dos Anjos, António&lt;/author&gt;&lt;author&gt;Shahbazkia, Hamid Reza&lt;/author&gt;&lt;/authors&gt;&lt;/contributors&gt;&lt;titles&gt;&lt;title&gt;Bi-level image thresholding&lt;/title&gt;&lt;secondary-title&gt;Biosignals&lt;/secondary-title&gt;&lt;/titles&gt;&lt;periodical&gt;&lt;full-title&gt;Biosignals&lt;/full-title&gt;&lt;/periodical&gt;&lt;pages&gt;70-76&lt;/pages&gt;&lt;volume&gt;2&lt;/volume&gt;&lt;dates&gt;&lt;year&gt;2008&lt;/year&gt;&lt;/dates&gt;&lt;urls&gt;&lt;/urls&gt;&lt;/record&gt;&lt;/Cite&gt;&lt;/EndNote&gt;</w:instrText>
      </w:r>
      <w:r>
        <w:fldChar w:fldCharType="separate"/>
      </w:r>
      <w:r w:rsidR="004D22D3">
        <w:rPr>
          <w:noProof/>
        </w:rPr>
        <w:t>[54]</w:t>
      </w:r>
      <w:r>
        <w:fldChar w:fldCharType="end"/>
      </w:r>
      <w:r>
        <w:rPr>
          <w:rFonts w:hint="eastAsia"/>
        </w:rPr>
        <w:t>, these algorithms are based on the image histogram in the classic computer vision image processing. In ARMT</w:t>
      </w:r>
      <w:r>
        <w:t>’</w:t>
      </w:r>
      <w:r>
        <w:rPr>
          <w:rFonts w:hint="eastAsia"/>
        </w:rPr>
        <w:t xml:space="preserve">s requirement, the real time hand contour segmentation practice can be seen as a particular case in </w:t>
      </w:r>
      <w:r>
        <w:rPr>
          <w:rFonts w:eastAsia="新細明體" w:hint="eastAsia"/>
        </w:rPr>
        <w:lastRenderedPageBreak/>
        <w:t>background/foreground image segmentation</w:t>
      </w:r>
      <w:r>
        <w:t>.</w:t>
      </w:r>
      <w:r>
        <w:rPr>
          <w:rFonts w:hint="eastAsia"/>
        </w:rPr>
        <w:t xml:space="preserve"> </w:t>
      </w:r>
      <w:r>
        <w:t>H</w:t>
      </w:r>
      <w:r>
        <w:rPr>
          <w:rFonts w:hint="eastAsia"/>
        </w:rPr>
        <w:t xml:space="preserve">owever, it is hard to simply solve it by introducing </w:t>
      </w:r>
      <w:r>
        <w:t>these segmentation algorithms</w:t>
      </w:r>
      <w:r>
        <w:rPr>
          <w:rFonts w:hint="eastAsia"/>
        </w:rPr>
        <w:t xml:space="preserve"> based on fixed condition judgment. Patients</w:t>
      </w:r>
      <w:r>
        <w:t>’</w:t>
      </w:r>
      <w:r>
        <w:rPr>
          <w:rFonts w:hint="eastAsia"/>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w:t>
      </w:r>
      <w:r>
        <w:t>supplies</w:t>
      </w:r>
      <w:r>
        <w:rPr>
          <w:rFonts w:hint="eastAsia"/>
        </w:rPr>
        <w:t xml:space="preserve"> 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rPr>
        <w:t>(</w:t>
      </w:r>
      <w:r>
        <w:rPr>
          <w:b/>
          <w:bCs/>
        </w:rPr>
        <w:fldChar w:fldCharType="begin"/>
      </w:r>
      <w:r>
        <w:rPr>
          <w:b/>
          <w:bCs/>
        </w:rPr>
        <w:instrText xml:space="preserve"> </w:instrText>
      </w:r>
      <w:r>
        <w:rPr>
          <w:rFonts w:hint="eastAsia"/>
          <w:b/>
          <w:bCs/>
        </w:rPr>
        <w:instrText>REF F9 \h</w:instrText>
      </w:r>
      <w:r>
        <w:rPr>
          <w:b/>
          <w:bCs/>
        </w:rPr>
        <w:instrText xml:space="preserve">  \* MERGEFORMAT </w:instrText>
      </w:r>
      <w:r>
        <w:rPr>
          <w:b/>
          <w:bCs/>
        </w:rPr>
      </w:r>
      <w:r>
        <w:rPr>
          <w:b/>
          <w:bCs/>
        </w:rPr>
        <w:fldChar w:fldCharType="separate"/>
      </w:r>
      <w:r w:rsidR="00E47AAC" w:rsidRPr="00E47AAC">
        <w:rPr>
          <w:rFonts w:hint="eastAsia"/>
          <w:b/>
          <w:bCs/>
        </w:rPr>
        <w:t>Figure 9</w:t>
      </w:r>
      <w:r>
        <w:rPr>
          <w:b/>
          <w:bCs/>
        </w:rPr>
        <w:fldChar w:fldCharType="end"/>
      </w:r>
      <w:r>
        <w:rPr>
          <w:rFonts w:hint="eastAsia"/>
          <w:b/>
          <w:bCs/>
        </w:rPr>
        <w:t>)</w:t>
      </w:r>
      <w:r>
        <w:rPr>
          <w:rFonts w:hint="eastAsia"/>
        </w:rPr>
        <w:t xml:space="preserve">. </w:t>
      </w:r>
    </w:p>
    <w:p w14:paraId="7377282B" w14:textId="77777777" w:rsidR="00D95790" w:rsidRDefault="00D95790">
      <w:pPr>
        <w:ind w:firstLine="480"/>
      </w:pPr>
    </w:p>
    <w:p w14:paraId="3D4CF52E" w14:textId="77777777" w:rsidR="00D95790" w:rsidRDefault="00000000">
      <w:pPr>
        <w:ind w:firstLineChars="0" w:firstLine="0"/>
        <w:jc w:val="center"/>
        <w:rPr>
          <w:rFonts w:eastAsia="新細明體"/>
        </w:rPr>
      </w:pPr>
      <w:r>
        <w:rPr>
          <w:noProof/>
        </w:rPr>
        <w:drawing>
          <wp:inline distT="0" distB="0" distL="0" distR="0" wp14:anchorId="015E11A3" wp14:editId="10D7459A">
            <wp:extent cx="5324475" cy="4095750"/>
            <wp:effectExtent l="0" t="0" r="9525"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7470" cy="4128538"/>
                    </a:xfrm>
                    <a:prstGeom prst="rect">
                      <a:avLst/>
                    </a:prstGeom>
                  </pic:spPr>
                </pic:pic>
              </a:graphicData>
            </a:graphic>
          </wp:inline>
        </w:drawing>
      </w:r>
    </w:p>
    <w:p w14:paraId="4C66AD6B" w14:textId="77777777" w:rsidR="00D95790" w:rsidRDefault="00000000">
      <w:pPr>
        <w:pStyle w:val="FigureType"/>
      </w:pPr>
      <w:bookmarkStart w:id="113" w:name="F9"/>
      <w:bookmarkStart w:id="114" w:name="_Toc139646696"/>
      <w:r>
        <w:rPr>
          <w:rFonts w:hint="eastAsia"/>
        </w:rPr>
        <w:t>Figure 9</w:t>
      </w:r>
      <w:bookmarkEnd w:id="113"/>
      <w:r>
        <w:rPr>
          <w:rFonts w:hint="eastAsia"/>
        </w:rPr>
        <w:t xml:space="preserve"> Common applications of deep learning in machine vision</w:t>
      </w:r>
      <w:bookmarkEnd w:id="114"/>
    </w:p>
    <w:p w14:paraId="1A17B532" w14:textId="77777777" w:rsidR="00D95790" w:rsidRDefault="00D95790">
      <w:pPr>
        <w:ind w:firstLine="480"/>
        <w:rPr>
          <w:rFonts w:eastAsia="新細明體"/>
        </w:rPr>
      </w:pPr>
    </w:p>
    <w:p w14:paraId="52C8493A" w14:textId="2817D682" w:rsidR="00D95790" w:rsidRPr="0012012B" w:rsidRDefault="00000000" w:rsidP="0012012B">
      <w:pPr>
        <w:ind w:firstLine="480"/>
        <w:rPr>
          <w:rFonts w:eastAsia="新細明體"/>
        </w:rPr>
      </w:pPr>
      <w:r>
        <w:rPr>
          <w:rFonts w:hint="eastAsia"/>
        </w:rPr>
        <w:t xml:space="preserve">To train a hand contour segmentation model for the ARMT system, for the training material, this study selected EgoHands dataset </w:t>
      </w:r>
      <w:r>
        <w:fldChar w:fldCharType="begin"/>
      </w:r>
      <w:r w:rsidR="004D22D3">
        <w:instrText xml:space="preserve"> ADDIN EN.CITE &lt;EndNote&gt;&lt;Cite&gt;&lt;Author&gt;Betancourt&lt;/Author&gt;&lt;Year&gt;2017&lt;/Year&gt;&lt;RecNum&gt;23&lt;/RecNum&gt;&lt;DisplayText&gt;[55]&lt;/DisplayText&gt;&lt;record&gt;&lt;rec-number&gt;23&lt;/rec-number&gt;&lt;foreign-keys&gt;&lt;key app="EN" db-id="a9p9sd5zca0xate9207x0ttfrx9aepe9wafr" timestamp="1685971162"&gt;23&lt;/key&gt;&lt;/foreign-keys&gt;&lt;ref-type name="Journal Article"&gt;17&lt;/ref-type&gt;&lt;contributors&gt;&lt;authors&gt;&lt;author&gt;Betancourt, A&lt;/author&gt;&lt;/authors&gt;&lt;/contributors&gt;&lt;titles&gt;&lt;title&gt;EgoHands: a unified framework for hand-based methods in first person vision videos&lt;/title&gt;&lt;/titles&gt;&lt;dates&gt;&lt;year&gt;2017&lt;/year&gt;&lt;/dates&gt;&lt;urls&gt;&lt;/urls&gt;&lt;/record&gt;&lt;/Cite&gt;&lt;/EndNote&gt;</w:instrText>
      </w:r>
      <w:r>
        <w:fldChar w:fldCharType="separate"/>
      </w:r>
      <w:r w:rsidR="004D22D3">
        <w:rPr>
          <w:noProof/>
        </w:rPr>
        <w:t>[55]</w:t>
      </w:r>
      <w:r>
        <w:fldChar w:fldCharType="end"/>
      </w:r>
      <w:r>
        <w:rPr>
          <w:rFonts w:eastAsia="新細明體" w:hint="eastAsia"/>
        </w:rPr>
        <w:t>,</w:t>
      </w:r>
      <w:r>
        <w:rPr>
          <w:rFonts w:hint="eastAsia"/>
        </w:rPr>
        <w:t xml:space="preserve"> several reasons remaining: </w:t>
      </w:r>
      <w:r w:rsidR="00F15B68" w:rsidRPr="00F15B68">
        <w:rPr>
          <w:rFonts w:eastAsia="新細明體"/>
          <w:b/>
          <w:bCs/>
        </w:rPr>
        <w:t>1)</w:t>
      </w:r>
      <w:r w:rsidR="00F15B68">
        <w:rPr>
          <w:rFonts w:eastAsia="新細明體"/>
        </w:rPr>
        <w:t xml:space="preserve"> </w:t>
      </w:r>
      <w:r>
        <w:rPr>
          <w:rFonts w:hint="eastAsia"/>
        </w:rPr>
        <w:t xml:space="preserve">The dataset selects 48 different scenario that enriches background diversity, such as indoor office, </w:t>
      </w:r>
      <w:r>
        <w:t>yard,</w:t>
      </w:r>
      <w:r>
        <w:rPr>
          <w:rFonts w:hint="eastAsia"/>
        </w:rPr>
        <w:t xml:space="preserve"> and outdoor table etc. This will help to train the </w:t>
      </w:r>
      <w:r>
        <w:rPr>
          <w:rFonts w:hint="eastAsia"/>
        </w:rPr>
        <w:lastRenderedPageBreak/>
        <w:t>model for all possible rehabilitation environments as much as possible.</w:t>
      </w:r>
      <w:r w:rsidR="0012012B">
        <w:t xml:space="preserve"> </w:t>
      </w:r>
      <w:r w:rsidR="0012012B" w:rsidRPr="0012012B">
        <w:rPr>
          <w:b/>
          <w:bCs/>
        </w:rPr>
        <w:t>2)</w:t>
      </w:r>
      <w:r w:rsidR="0012012B">
        <w:t xml:space="preserve"> </w:t>
      </w:r>
      <w: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r w:rsidR="0012012B">
        <w:rPr>
          <w:rFonts w:eastAsia="新細明體"/>
        </w:rPr>
        <w:t xml:space="preserve"> </w:t>
      </w:r>
      <w:r w:rsidR="0012012B" w:rsidRPr="0012012B">
        <w:rPr>
          <w:rFonts w:eastAsia="新細明體"/>
          <w:b/>
          <w:bCs/>
        </w:rPr>
        <w:t>3)</w:t>
      </w:r>
      <w:r w:rsidR="0012012B">
        <w:rPr>
          <w:rFonts w:eastAsia="新細明體"/>
        </w:rPr>
        <w:t xml:space="preserve"> </w:t>
      </w:r>
      <w:r>
        <w:rPr>
          <w:rFonts w:hint="eastAsia"/>
        </w:rPr>
        <w:t xml:space="preserve">Using the </w:t>
      </w:r>
      <w:r>
        <w:t>first-person</w:t>
      </w:r>
      <w:r>
        <w:rPr>
          <w:rFonts w:hint="eastAsia"/>
        </w:rPr>
        <w:t xml:space="preserve"> perspective (observer perspective) to film the images, which is suit for the use of ARMT</w:t>
      </w:r>
      <w:r>
        <w:t>’</w:t>
      </w:r>
      <w:r>
        <w:rPr>
          <w:rFonts w:hint="eastAsia"/>
        </w:rPr>
        <w:t>s scenario. Because by default, the camera of the ARMT system should be consistent with the user's position and line of sight.</w:t>
      </w:r>
    </w:p>
    <w:p w14:paraId="68AE20D7" w14:textId="77D0EF98" w:rsidR="00D95790" w:rsidRDefault="00000000">
      <w:pPr>
        <w:ind w:firstLine="480"/>
      </w:pPr>
      <w:r>
        <w:rPr>
          <w:rFonts w:hint="eastAsia"/>
        </w:rPr>
        <w:t>It's worth noting that EgoHands dataset doesn't include gestures, but any outlines of movements that might be made by the hand. In 48 different scenarios, the observer and someone are enjoying some activity like playing cards</w:t>
      </w:r>
      <w:r>
        <w:t>, chess,</w:t>
      </w:r>
      <w:r>
        <w:rPr>
          <w:rFonts w:hint="eastAsia"/>
        </w:rPr>
        <w:t xml:space="preserve"> and puzzles without being instructed to constrain their hands in a certain gesture </w:t>
      </w:r>
      <w:r>
        <w:rPr>
          <w:rFonts w:hint="eastAsia"/>
          <w:b/>
          <w:bCs/>
        </w:rPr>
        <w:t>(</w:t>
      </w:r>
      <w:r>
        <w:rPr>
          <w:b/>
          <w:bCs/>
        </w:rPr>
        <w:fldChar w:fldCharType="begin"/>
      </w:r>
      <w:r>
        <w:rPr>
          <w:b/>
          <w:bCs/>
        </w:rPr>
        <w:instrText xml:space="preserve"> </w:instrText>
      </w:r>
      <w:r>
        <w:rPr>
          <w:rFonts w:hint="eastAsia"/>
          <w:b/>
          <w:bCs/>
        </w:rPr>
        <w:instrText>REF F10 \h</w:instrText>
      </w:r>
      <w:r>
        <w:rPr>
          <w:b/>
          <w:bCs/>
        </w:rPr>
        <w:instrText xml:space="preserve">  \* MERGEFORMAT </w:instrText>
      </w:r>
      <w:r>
        <w:rPr>
          <w:b/>
          <w:bCs/>
        </w:rPr>
      </w:r>
      <w:r>
        <w:rPr>
          <w:b/>
          <w:bCs/>
        </w:rPr>
        <w:fldChar w:fldCharType="separate"/>
      </w:r>
      <w:r w:rsidR="00E47AAC" w:rsidRPr="00E47AAC">
        <w:rPr>
          <w:rFonts w:eastAsia="新細明體"/>
          <w:b/>
          <w:bCs/>
        </w:rPr>
        <w:t>Figure 10</w:t>
      </w:r>
      <w:r>
        <w:rPr>
          <w:b/>
          <w:bCs/>
        </w:rPr>
        <w:fldChar w:fldCharType="end"/>
      </w:r>
      <w:r>
        <w:rPr>
          <w:rFonts w:hint="eastAsia"/>
          <w:b/>
          <w:bCs/>
        </w:rPr>
        <w:t>)</w:t>
      </w:r>
      <w:r>
        <w:rPr>
          <w:rFonts w:hint="eastAsia"/>
        </w:rPr>
        <w:t>.</w:t>
      </w:r>
    </w:p>
    <w:p w14:paraId="7B2ED216" w14:textId="77777777" w:rsidR="00D95790" w:rsidRDefault="00D95790">
      <w:pPr>
        <w:ind w:firstLine="480"/>
        <w:rPr>
          <w:rFonts w:eastAsia="新細明體"/>
        </w:rPr>
      </w:pPr>
    </w:p>
    <w:p w14:paraId="4E3E8B1B" w14:textId="77777777" w:rsidR="00D95790" w:rsidRDefault="00000000">
      <w:pPr>
        <w:ind w:firstLineChars="0" w:firstLine="0"/>
        <w:jc w:val="center"/>
        <w:rPr>
          <w:rFonts w:eastAsia="新細明體"/>
        </w:rPr>
      </w:pPr>
      <w:r>
        <w:rPr>
          <w:rFonts w:eastAsia="新細明體"/>
          <w:noProof/>
        </w:rPr>
        <w:drawing>
          <wp:inline distT="0" distB="0" distL="0" distR="0" wp14:anchorId="2D95DEF1" wp14:editId="69969927">
            <wp:extent cx="5181600" cy="3443605"/>
            <wp:effectExtent l="0" t="0" r="0" b="4445"/>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30"/>
                    <a:stretch>
                      <a:fillRect/>
                    </a:stretch>
                  </pic:blipFill>
                  <pic:spPr>
                    <a:xfrm>
                      <a:off x="0" y="0"/>
                      <a:ext cx="5306510" cy="3526899"/>
                    </a:xfrm>
                    <a:prstGeom prst="rect">
                      <a:avLst/>
                    </a:prstGeom>
                    <a:noFill/>
                    <a:ln w="9525">
                      <a:noFill/>
                    </a:ln>
                  </pic:spPr>
                </pic:pic>
              </a:graphicData>
            </a:graphic>
          </wp:inline>
        </w:drawing>
      </w:r>
    </w:p>
    <w:p w14:paraId="506B610D" w14:textId="77777777" w:rsidR="00D95790" w:rsidRDefault="00000000">
      <w:pPr>
        <w:pStyle w:val="FigureType"/>
        <w:rPr>
          <w:rFonts w:eastAsia="新細明體"/>
        </w:rPr>
      </w:pPr>
      <w:bookmarkStart w:id="115" w:name="F10"/>
      <w:bookmarkStart w:id="116" w:name="_Toc139646697"/>
      <w:r>
        <w:rPr>
          <w:rFonts w:eastAsia="新細明體"/>
        </w:rPr>
        <w:t>Figure 10</w:t>
      </w:r>
      <w:bookmarkEnd w:id="115"/>
      <w:r>
        <w:rPr>
          <w:rFonts w:eastAsia="新細明體"/>
        </w:rPr>
        <w:t xml:space="preserve"> EgoHands image source containing hand contour </w:t>
      </w:r>
      <w:proofErr w:type="gramStart"/>
      <w:r>
        <w:rPr>
          <w:rFonts w:eastAsia="新細明體"/>
        </w:rPr>
        <w:t>masks</w:t>
      </w:r>
      <w:bookmarkEnd w:id="116"/>
      <w:proofErr w:type="gramEnd"/>
    </w:p>
    <w:p w14:paraId="42770C2F" w14:textId="77777777" w:rsidR="00D95790" w:rsidRDefault="00D95790">
      <w:pPr>
        <w:ind w:firstLine="480"/>
      </w:pPr>
    </w:p>
    <w:p w14:paraId="6C1B4675" w14:textId="2C77D6D3" w:rsidR="00D95790" w:rsidRDefault="00000000">
      <w:pPr>
        <w:ind w:firstLine="480"/>
      </w:pPr>
      <w:r>
        <w:rPr>
          <w:rFonts w:hint="eastAsia"/>
        </w:rPr>
        <w:t xml:space="preserve">The semantic segmentation neural network model </w:t>
      </w:r>
      <w:r>
        <w:t>deploys</w:t>
      </w:r>
      <w:r>
        <w:rPr>
          <w:rFonts w:hint="eastAsia"/>
        </w:rPr>
        <w:t xml:space="preserve"> on ARMT system need to balance high accuracy and response speed in limited hardware equipment, that </w:t>
      </w:r>
      <w:r>
        <w:rPr>
          <w:rFonts w:hint="eastAsia"/>
        </w:rPr>
        <w:lastRenderedPageBreak/>
        <w:t xml:space="preserve">is, generate corresponding hand contours </w:t>
      </w:r>
      <w:r>
        <w:t>promptly</w:t>
      </w:r>
      <w:r>
        <w:rPr>
          <w:rFonts w:hint="eastAsia"/>
        </w:rPr>
        <w:t xml:space="preserve"> based on the image frames provided by the camera. As a lightweight network model, Unet was proposed in 2015 and was originally used to perform fast medical image segmentation at the cell level </w:t>
      </w:r>
      <w:r>
        <w:fldChar w:fldCharType="begin"/>
      </w:r>
      <w:r w:rsidR="004D22D3">
        <w:instrText xml:space="preserve"> ADDIN EN.CITE &lt;EndNote&gt;&lt;Cite&gt;&lt;Author&gt;Ronneberger&lt;/Author&gt;&lt;Year&gt;2015&lt;/Year&gt;&lt;RecNum&gt;22&lt;/RecNum&gt;&lt;DisplayText&gt;[56]&lt;/DisplayText&gt;&lt;record&gt;&lt;rec-number&gt;22&lt;/rec-number&gt;&lt;foreign-keys&gt;&lt;key app="EN" db-id="a9p9sd5zca0xate9207x0ttfrx9aepe9wafr" timestamp="1685971160"&gt;22&lt;/key&gt;&lt;/foreign-keys&gt;&lt;ref-type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segmentation&lt;/title&gt;&lt;secondary-title&gt;Medical Image Computing and Computer-Assisted Intervention–MICCAI 2015: 18th International Conference, Munich, Germany, October 5-9, 2015, Proceedings, Part III 18&lt;/secondary-title&gt;&lt;/titles&gt;&lt;pages&gt;234-241&lt;/pages&gt;&lt;dates&gt;&lt;year&gt;2015&lt;/year&gt;&lt;/dates&gt;&lt;publisher&gt;Springer&lt;/publisher&gt;&lt;isbn&gt;3319245732&lt;/isbn&gt;&lt;urls&gt;&lt;/urls&gt;&lt;/record&gt;&lt;/Cite&gt;&lt;/EndNote&gt;</w:instrText>
      </w:r>
      <w:r>
        <w:fldChar w:fldCharType="separate"/>
      </w:r>
      <w:r w:rsidR="004D22D3">
        <w:rPr>
          <w:noProof/>
        </w:rPr>
        <w:t>[56]</w:t>
      </w:r>
      <w:r>
        <w:fldChar w:fldCharType="end"/>
      </w:r>
      <w:r>
        <w:rPr>
          <w:rFonts w:hint="eastAsia"/>
        </w:rPr>
        <w:t xml:space="preserve">, because of its simple architecture and efficient performance, it has now become one of the classic semantic segmentation models. On a modern GPU, Unet </w:t>
      </w:r>
      <w:proofErr w:type="gramStart"/>
      <w:r>
        <w:rPr>
          <w:rFonts w:hint="eastAsia"/>
        </w:rPr>
        <w:t>has the ability to</w:t>
      </w:r>
      <w:proofErr w:type="gramEnd"/>
      <w:r>
        <w:rPr>
          <w:rFonts w:hint="eastAsia"/>
        </w:rPr>
        <w:t xml:space="preserve"> complete the segmentation of several images in one second. For this reason, the study </w:t>
      </w:r>
      <w:r>
        <w:t>introduces</w:t>
      </w:r>
      <w:r>
        <w:rPr>
          <w:rFonts w:hint="eastAsia"/>
        </w:rPr>
        <w:t xml:space="preserve"> a modified Unet structure neural network attempting to approach the requirement, which backbone introduces the concept of MobileNetV2 </w:t>
      </w:r>
      <w:r>
        <w:fldChar w:fldCharType="begin"/>
      </w:r>
      <w:r w:rsidR="004D22D3">
        <w:instrText xml:space="preserve"> ADDIN EN.CITE &lt;EndNote&gt;&lt;Cite&gt;&lt;Author&gt;Sandler&lt;/Author&gt;&lt;Year&gt;2018&lt;/Year&gt;&lt;RecNum&gt;21&lt;/RecNum&gt;&lt;DisplayText&gt;[57]&lt;/DisplayText&gt;&lt;record&gt;&lt;rec-number&gt;21&lt;/rec-number&gt;&lt;foreign-keys&gt;&lt;key app="EN" db-id="a9p9sd5zca0xate9207x0ttfrx9aepe9wafr" timestamp="1685971158"&gt;21&lt;/key&gt;&lt;/foreign-keys&gt;&lt;ref-type name="Conference Proceedings"&gt;10&lt;/ref-type&gt;&lt;contributors&gt;&lt;authors&gt;&lt;author&gt;Sandler, Mark&lt;/author&gt;&lt;author&gt;Howard, Andrew&lt;/author&gt;&lt;author&gt;Zhu, Menglong&lt;/author&gt;&lt;author&gt;Zhmoginov, Andrey&lt;/author&gt;&lt;author&gt;Chen, Liang-Chieh&lt;/author&gt;&lt;/authors&gt;&lt;/contributors&gt;&lt;titles&gt;&lt;title&gt;Mobilenetv2: Inverted residuals and linear bottlenecks&lt;/title&gt;&lt;secondary-title&gt;Proceedings of the IEEE conference on computer vision and pattern recognition&lt;/secondary-title&gt;&lt;/titles&gt;&lt;pages&gt;4510-4520&lt;/pages&gt;&lt;dates&gt;&lt;year&gt;2018&lt;/year&gt;&lt;/dates&gt;&lt;urls&gt;&lt;/urls&gt;&lt;/record&gt;&lt;/Cite&gt;&lt;/EndNote&gt;</w:instrText>
      </w:r>
      <w:r>
        <w:fldChar w:fldCharType="separate"/>
      </w:r>
      <w:r w:rsidR="004D22D3">
        <w:rPr>
          <w:noProof/>
        </w:rPr>
        <w:t>[57]</w:t>
      </w:r>
      <w:r>
        <w:fldChar w:fldCharType="end"/>
      </w:r>
      <w:r>
        <w:rPr>
          <w:rFonts w:eastAsia="新細明體" w:hint="eastAsia"/>
        </w:rPr>
        <w:t>:</w:t>
      </w:r>
      <w:r>
        <w:rPr>
          <w:rFonts w:hint="eastAsia"/>
        </w:rPr>
        <w:t xml:space="preserve"> inverted residuals, linear bottlenecks and depth-wise convolution</w:t>
      </w:r>
      <w:r>
        <w:t xml:space="preserve"> </w:t>
      </w:r>
      <w:r>
        <w:rPr>
          <w:rFonts w:hint="eastAsia"/>
          <w:b/>
          <w:bCs/>
        </w:rPr>
        <w:t>(</w:t>
      </w:r>
      <w:r>
        <w:rPr>
          <w:b/>
          <w:bCs/>
        </w:rPr>
        <w:fldChar w:fldCharType="begin"/>
      </w:r>
      <w:r>
        <w:rPr>
          <w:b/>
          <w:bCs/>
        </w:rPr>
        <w:instrText xml:space="preserve"> </w:instrText>
      </w:r>
      <w:r>
        <w:rPr>
          <w:rFonts w:hint="eastAsia"/>
          <w:b/>
          <w:bCs/>
        </w:rPr>
        <w:instrText>REF F11 \h</w:instrText>
      </w:r>
      <w:r>
        <w:rPr>
          <w:b/>
          <w:bCs/>
        </w:rPr>
        <w:instrText xml:space="preserve">  \* MERGEFORMAT </w:instrText>
      </w:r>
      <w:r>
        <w:rPr>
          <w:b/>
          <w:bCs/>
        </w:rPr>
      </w:r>
      <w:r>
        <w:rPr>
          <w:b/>
          <w:bCs/>
        </w:rPr>
        <w:fldChar w:fldCharType="separate"/>
      </w:r>
      <w:r w:rsidR="00E47AAC" w:rsidRPr="00E47AAC">
        <w:rPr>
          <w:rFonts w:eastAsia="新細明體"/>
          <w:b/>
          <w:bCs/>
        </w:rPr>
        <w:t>Figure 11</w:t>
      </w:r>
      <w:r>
        <w:rPr>
          <w:b/>
          <w:bCs/>
        </w:rPr>
        <w:fldChar w:fldCharType="end"/>
      </w:r>
      <w:r>
        <w:rPr>
          <w:rFonts w:hint="eastAsia"/>
          <w:b/>
          <w:bCs/>
        </w:rPr>
        <w:t>)</w:t>
      </w:r>
      <w:r>
        <w:rPr>
          <w:rFonts w:hint="eastAsia"/>
        </w:rPr>
        <w:t xml:space="preserve">. According to theory, Unet using this Convolution Neural Network (CNN) structure inspired by MobileNetV2 can reduce the amount of calculation by about 8 to 9 times while maintaining the segmentation accuracy </w:t>
      </w:r>
      <w:r>
        <w:t>compared</w:t>
      </w:r>
      <w:r>
        <w:rPr>
          <w:rFonts w:hint="eastAsia"/>
        </w:rPr>
        <w:t xml:space="preserve"> to the conventional CNN if both of their CNN kernels are 3x3.</w:t>
      </w:r>
    </w:p>
    <w:p w14:paraId="6D6AD91B" w14:textId="77777777" w:rsidR="00D95790" w:rsidRDefault="00D95790">
      <w:pPr>
        <w:ind w:firstLine="480"/>
        <w:jc w:val="center"/>
        <w:rPr>
          <w:rFonts w:eastAsia="新細明體"/>
        </w:rPr>
      </w:pPr>
    </w:p>
    <w:p w14:paraId="3717E283" w14:textId="77777777" w:rsidR="00D95790" w:rsidRDefault="00000000">
      <w:pPr>
        <w:ind w:firstLineChars="0" w:firstLine="0"/>
        <w:jc w:val="center"/>
        <w:rPr>
          <w:rFonts w:eastAsia="新細明體"/>
        </w:rPr>
      </w:pPr>
      <w:r>
        <w:rPr>
          <w:rFonts w:eastAsia="新細明體"/>
          <w:noProof/>
        </w:rPr>
        <w:drawing>
          <wp:inline distT="0" distB="0" distL="0" distR="0" wp14:anchorId="517E6E4E" wp14:editId="7A5A9587">
            <wp:extent cx="5274310" cy="3731260"/>
            <wp:effectExtent l="0" t="0" r="2540" b="0"/>
            <wp:docPr id="1594065437" name="圖片 2" descr="一張含有 文字, 螢幕擷取畫面, 圖表,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65437" name="圖片 2" descr="一張含有 文字, 螢幕擷取畫面, 圖表, 數字 的圖片&#10;&#10;自動產生的描述"/>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731260"/>
                    </a:xfrm>
                    <a:prstGeom prst="rect">
                      <a:avLst/>
                    </a:prstGeom>
                  </pic:spPr>
                </pic:pic>
              </a:graphicData>
            </a:graphic>
          </wp:inline>
        </w:drawing>
      </w:r>
    </w:p>
    <w:p w14:paraId="2A597F40" w14:textId="6619B814" w:rsidR="00D95790" w:rsidRDefault="00000000">
      <w:pPr>
        <w:pStyle w:val="FigureType"/>
        <w:rPr>
          <w:rFonts w:eastAsia="新細明體"/>
        </w:rPr>
      </w:pPr>
      <w:bookmarkStart w:id="117" w:name="F11"/>
      <w:bookmarkStart w:id="118" w:name="_Toc139646698"/>
      <w:r>
        <w:rPr>
          <w:rFonts w:eastAsia="新細明體"/>
        </w:rPr>
        <w:t>Figure 11</w:t>
      </w:r>
      <w:bookmarkEnd w:id="117"/>
      <w:r>
        <w:rPr>
          <w:rFonts w:eastAsia="新細明體"/>
        </w:rPr>
        <w:t xml:space="preserve"> Modified Unet architectures inspired by MobileNetV2</w:t>
      </w:r>
      <w:r>
        <w:rPr>
          <w:rFonts w:eastAsia="新細明體" w:hint="eastAsia"/>
        </w:rPr>
        <w:t xml:space="preserve"> </w:t>
      </w:r>
      <w:r>
        <w:fldChar w:fldCharType="begin"/>
      </w:r>
      <w:r w:rsidR="004D22D3">
        <w:instrText xml:space="preserve"> ADDIN EN.CITE &lt;EndNote&gt;&lt;Cite&gt;&lt;Author&gt;Sandler&lt;/Author&gt;&lt;Year&gt;2018&lt;/Year&gt;&lt;RecNum&gt;21&lt;/RecNum&gt;&lt;DisplayText&gt;[57]&lt;/DisplayText&gt;&lt;record&gt;&lt;rec-number&gt;21&lt;/rec-number&gt;&lt;foreign-keys&gt;&lt;key app="EN" db-id="a9p9sd5zca0xate9207x0ttfrx9aepe9wafr" timestamp="1685971158"&gt;21&lt;/key&gt;&lt;/foreign-keys&gt;&lt;ref-type name="Conference Proceedings"&gt;10&lt;/ref-type&gt;&lt;contributors&gt;&lt;authors&gt;&lt;author&gt;Sandler, Mark&lt;/author&gt;&lt;author&gt;Howard, Andrew&lt;/author&gt;&lt;author&gt;Zhu, Menglong&lt;/author&gt;&lt;author&gt;Zhmoginov, Andrey&lt;/author&gt;&lt;author&gt;Chen, Liang-Chieh&lt;/author&gt;&lt;/authors&gt;&lt;/contributors&gt;&lt;titles&gt;&lt;title&gt;Mobilenetv2: Inverted residuals and linear bottlenecks&lt;/title&gt;&lt;secondary-title&gt;Proceedings of the IEEE conference on computer vision and pattern recognition&lt;/secondary-title&gt;&lt;/titles&gt;&lt;pages&gt;4510-4520&lt;/pages&gt;&lt;dates&gt;&lt;year&gt;2018&lt;/year&gt;&lt;/dates&gt;&lt;urls&gt;&lt;/urls&gt;&lt;/record&gt;&lt;/Cite&gt;&lt;/EndNote&gt;</w:instrText>
      </w:r>
      <w:r>
        <w:fldChar w:fldCharType="separate"/>
      </w:r>
      <w:bookmarkEnd w:id="118"/>
      <w:r w:rsidR="004D22D3">
        <w:rPr>
          <w:noProof/>
        </w:rPr>
        <w:t>[57]</w:t>
      </w:r>
      <w:r>
        <w:fldChar w:fldCharType="end"/>
      </w:r>
    </w:p>
    <w:p w14:paraId="467394EA" w14:textId="77777777" w:rsidR="00D95790" w:rsidRDefault="00D95790">
      <w:pPr>
        <w:ind w:firstLine="480"/>
      </w:pPr>
    </w:p>
    <w:p w14:paraId="5B24A69A" w14:textId="61B2CBD3" w:rsidR="00D95790" w:rsidRDefault="00000000">
      <w:pPr>
        <w:ind w:firstLine="480"/>
      </w:pPr>
      <w:r>
        <w:rPr>
          <w:rFonts w:hint="eastAsia"/>
        </w:rPr>
        <w:t xml:space="preserve">Using transfer learning technique, </w:t>
      </w:r>
      <w:r>
        <w:t>we</w:t>
      </w:r>
      <w:r>
        <w:rPr>
          <w:rFonts w:hint="eastAsia"/>
        </w:rPr>
        <w:t xml:space="preserve"> applied the MobileNetV2 model and pre-trained parameters in the timm library</w:t>
      </w:r>
      <w:r>
        <w:t xml:space="preserve"> </w:t>
      </w:r>
      <w:r>
        <w:rPr>
          <w:rFonts w:hint="eastAsia"/>
        </w:rPr>
        <w:t xml:space="preserve">to reconstruct the CNN part of Unet to boost </w:t>
      </w:r>
      <w:r>
        <w:rPr>
          <w:rFonts w:hint="eastAsia"/>
        </w:rPr>
        <w:lastRenderedPageBreak/>
        <w:t xml:space="preserve">the training progress. For the structure of the model is follow the Unet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Pr>
          <w:rFonts w:hint="eastAsia"/>
          <w:b/>
          <w:bCs/>
        </w:rPr>
        <w:t>(</w:t>
      </w:r>
      <w:r>
        <w:rPr>
          <w:b/>
          <w:bCs/>
        </w:rPr>
        <w:fldChar w:fldCharType="begin"/>
      </w:r>
      <w:r>
        <w:rPr>
          <w:b/>
          <w:bCs/>
        </w:rPr>
        <w:instrText xml:space="preserve"> </w:instrText>
      </w:r>
      <w:r>
        <w:rPr>
          <w:rFonts w:hint="eastAsia"/>
          <w:b/>
          <w:bCs/>
        </w:rPr>
        <w:instrText>REF F12 \h</w:instrText>
      </w:r>
      <w:r>
        <w:rPr>
          <w:b/>
          <w:bCs/>
        </w:rPr>
        <w:instrText xml:space="preserve">  \* MERGEFORMAT </w:instrText>
      </w:r>
      <w:r>
        <w:rPr>
          <w:b/>
          <w:bCs/>
        </w:rPr>
      </w:r>
      <w:r>
        <w:rPr>
          <w:b/>
          <w:bCs/>
        </w:rPr>
        <w:fldChar w:fldCharType="separate"/>
      </w:r>
      <w:r w:rsidR="00E47AAC" w:rsidRPr="00E47AAC">
        <w:rPr>
          <w:rFonts w:hint="eastAsia"/>
          <w:b/>
          <w:bCs/>
        </w:rPr>
        <w:t xml:space="preserve">Figure </w:t>
      </w:r>
      <w:r w:rsidR="00E47AAC" w:rsidRPr="00E47AAC">
        <w:rPr>
          <w:b/>
          <w:bCs/>
        </w:rPr>
        <w:t>12</w:t>
      </w:r>
      <w:r>
        <w:rPr>
          <w:b/>
          <w:bCs/>
        </w:rPr>
        <w:fldChar w:fldCharType="end"/>
      </w:r>
      <w:r>
        <w:rPr>
          <w:rFonts w:hint="eastAsia"/>
          <w:b/>
          <w:bCs/>
        </w:rPr>
        <w:t>)</w:t>
      </w:r>
      <w:r>
        <w:rPr>
          <w:rFonts w:hint="eastAsia"/>
        </w:rPr>
        <w:t>.</w:t>
      </w:r>
    </w:p>
    <w:p w14:paraId="28185ABB" w14:textId="77777777" w:rsidR="00D95790" w:rsidRDefault="00D95790">
      <w:pPr>
        <w:ind w:firstLine="480"/>
      </w:pPr>
    </w:p>
    <w:p w14:paraId="495D8A48" w14:textId="77777777" w:rsidR="00D95790" w:rsidRDefault="00000000">
      <w:pPr>
        <w:ind w:firstLineChars="0" w:firstLine="0"/>
        <w:jc w:val="center"/>
      </w:pPr>
      <w:r>
        <w:rPr>
          <w:noProof/>
        </w:rPr>
        <w:drawing>
          <wp:inline distT="0" distB="0" distL="0" distR="0" wp14:anchorId="00274B2A" wp14:editId="7E7B4C1E">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14:paraId="248EB789" w14:textId="77777777" w:rsidR="00D95790" w:rsidRDefault="00000000">
      <w:pPr>
        <w:pStyle w:val="FigureType"/>
      </w:pPr>
      <w:bookmarkStart w:id="119" w:name="F12"/>
      <w:bookmarkStart w:id="120" w:name="_Toc139646699"/>
      <w:r>
        <w:rPr>
          <w:rFonts w:hint="eastAsia"/>
        </w:rPr>
        <w:t xml:space="preserve">Figure </w:t>
      </w:r>
      <w:r>
        <w:t>12</w:t>
      </w:r>
      <w:bookmarkEnd w:id="119"/>
      <w:r>
        <w:rPr>
          <w:rFonts w:hint="eastAsia"/>
        </w:rPr>
        <w:t xml:space="preserve"> </w:t>
      </w:r>
      <w:r>
        <w:t>W</w:t>
      </w:r>
      <w:r>
        <w:rPr>
          <w:rFonts w:eastAsia="新細明體" w:hint="eastAsia"/>
        </w:rPr>
        <w:t>h</w:t>
      </w:r>
      <w:r>
        <w:rPr>
          <w:rFonts w:eastAsia="新細明體"/>
        </w:rPr>
        <w:t xml:space="preserve">ole </w:t>
      </w:r>
      <w:r>
        <w:t>structure of modified Unet with MobileNetV2 backbone</w:t>
      </w:r>
      <w:bookmarkEnd w:id="120"/>
    </w:p>
    <w:p w14:paraId="1223D246" w14:textId="77777777" w:rsidR="00D95790" w:rsidRDefault="00D95790">
      <w:pPr>
        <w:ind w:firstLine="480"/>
      </w:pPr>
    </w:p>
    <w:p w14:paraId="03467032" w14:textId="66ACC10F" w:rsidR="00D95790" w:rsidRDefault="00000000">
      <w:pPr>
        <w:ind w:firstLine="480"/>
      </w:pPr>
      <w:r>
        <w:rPr>
          <w:rFonts w:hint="eastAsia"/>
        </w:rPr>
        <w:t xml:space="preserve">The process of training the model shows in </w:t>
      </w:r>
      <w:r>
        <w:rPr>
          <w:b/>
          <w:bCs/>
        </w:rPr>
        <w:fldChar w:fldCharType="begin"/>
      </w:r>
      <w:r>
        <w:rPr>
          <w:b/>
          <w:bCs/>
        </w:rPr>
        <w:instrText xml:space="preserve"> </w:instrText>
      </w:r>
      <w:r>
        <w:rPr>
          <w:rFonts w:hint="eastAsia"/>
          <w:b/>
          <w:bCs/>
        </w:rPr>
        <w:instrText>REF F13 \h</w:instrText>
      </w:r>
      <w:r>
        <w:rPr>
          <w:b/>
          <w:bCs/>
        </w:rPr>
        <w:instrText xml:space="preserve">  \* MERGEFORMAT </w:instrText>
      </w:r>
      <w:r>
        <w:rPr>
          <w:b/>
          <w:bCs/>
        </w:rPr>
      </w:r>
      <w:r>
        <w:rPr>
          <w:b/>
          <w:bCs/>
        </w:rPr>
        <w:fldChar w:fldCharType="separate"/>
      </w:r>
      <w:r w:rsidR="00E47AAC" w:rsidRPr="00E47AAC">
        <w:rPr>
          <w:rFonts w:eastAsia="新細明體"/>
          <w:b/>
          <w:bCs/>
        </w:rPr>
        <w:t>Figure 13</w:t>
      </w:r>
      <w:r>
        <w:rPr>
          <w:b/>
          <w:bCs/>
        </w:rPr>
        <w:fldChar w:fldCharType="end"/>
      </w:r>
      <w:r>
        <w:rPr>
          <w:rFonts w:eastAsia="新細明體" w:hint="eastAsia"/>
        </w:rPr>
        <w:t>, it has been</w:t>
      </w:r>
      <w:r>
        <w:rPr>
          <w:rFonts w:hint="eastAsia"/>
        </w:rPr>
        <w:t xml:space="preserve"> divided into three steps. The first step is data preprocessing. In each epoch, 4,800 EgoHands images are randomly split into a training set of 4,000 images and a verification set of 800 images, and these images will pass random image filter with rotation, horizontal flip, gamma correction, and shifting pixel value based on RGB and HSV color spaces. </w:t>
      </w:r>
    </w:p>
    <w:p w14:paraId="404ADA72" w14:textId="77777777" w:rsidR="00D95790" w:rsidRDefault="00D95790">
      <w:pPr>
        <w:ind w:firstLineChars="0" w:firstLine="0"/>
      </w:pPr>
    </w:p>
    <w:p w14:paraId="12AB2EAC" w14:textId="77777777" w:rsidR="00D95790" w:rsidRDefault="00000000">
      <w:pPr>
        <w:ind w:firstLineChars="0" w:firstLine="0"/>
        <w:jc w:val="center"/>
        <w:rPr>
          <w:rFonts w:eastAsia="新細明體"/>
        </w:rPr>
      </w:pPr>
      <w:r>
        <w:rPr>
          <w:rFonts w:eastAsia="新細明體"/>
          <w:noProof/>
        </w:rPr>
        <w:lastRenderedPageBreak/>
        <w:drawing>
          <wp:inline distT="0" distB="0" distL="0" distR="0" wp14:anchorId="5B240E23" wp14:editId="113F4AE1">
            <wp:extent cx="5198110" cy="2938145"/>
            <wp:effectExtent l="0" t="0" r="0" b="0"/>
            <wp:docPr id="1956836724" name="圖片 2"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6724" name="圖片 2" descr="一張含有 文字, 螢幕擷取畫面, 字型, 設計 的圖片&#10;&#10;自動產生的描述"/>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86813" cy="3044919"/>
                    </a:xfrm>
                    <a:prstGeom prst="rect">
                      <a:avLst/>
                    </a:prstGeom>
                  </pic:spPr>
                </pic:pic>
              </a:graphicData>
            </a:graphic>
          </wp:inline>
        </w:drawing>
      </w:r>
    </w:p>
    <w:p w14:paraId="4C2A2C23" w14:textId="77777777" w:rsidR="00D95790" w:rsidRDefault="00000000">
      <w:pPr>
        <w:pStyle w:val="FigureType"/>
        <w:rPr>
          <w:rFonts w:eastAsia="新細明體"/>
        </w:rPr>
      </w:pPr>
      <w:bookmarkStart w:id="121" w:name="F13"/>
      <w:bookmarkStart w:id="122" w:name="_Toc139646700"/>
      <w:r>
        <w:rPr>
          <w:rFonts w:eastAsia="新細明體"/>
        </w:rPr>
        <w:t>Figure 13</w:t>
      </w:r>
      <w:bookmarkEnd w:id="121"/>
      <w:r>
        <w:rPr>
          <w:rFonts w:eastAsia="新細明體"/>
        </w:rPr>
        <w:t xml:space="preserve"> Deep learning training workflow</w:t>
      </w:r>
      <w:bookmarkEnd w:id="122"/>
    </w:p>
    <w:p w14:paraId="08EC28A3" w14:textId="77777777" w:rsidR="00D95790" w:rsidRDefault="00D95790">
      <w:pPr>
        <w:ind w:firstLineChars="0" w:firstLine="0"/>
        <w:rPr>
          <w:rFonts w:eastAsia="新細明體"/>
        </w:rPr>
      </w:pPr>
    </w:p>
    <w:p w14:paraId="66DFBA99" w14:textId="77777777" w:rsidR="00D95790" w:rsidRDefault="00000000">
      <w:pPr>
        <w:ind w:firstLine="480"/>
      </w:pPr>
      <w:r>
        <w:rPr>
          <w:rFonts w:hint="eastAsia"/>
        </w:rPr>
        <w:t>The second step is to train the model, repeat the training for 200 epochs, and update the parameters in the model by calculating the loss between the source image and the ground truth. The loss function formula is as follows:</w:t>
      </w:r>
    </w:p>
    <w:p w14:paraId="30066111" w14:textId="77777777" w:rsidR="00D95790" w:rsidRDefault="00D95790">
      <w:pPr>
        <w:ind w:firstLine="480"/>
      </w:pPr>
    </w:p>
    <w:tbl>
      <w:tblPr>
        <w:tblStyle w:val="af7"/>
        <w:tblW w:w="0" w:type="auto"/>
        <w:tblLook w:val="04A0" w:firstRow="1" w:lastRow="0" w:firstColumn="1" w:lastColumn="0" w:noHBand="0" w:noVBand="1"/>
      </w:tblPr>
      <w:tblGrid>
        <w:gridCol w:w="7485"/>
        <w:gridCol w:w="1037"/>
      </w:tblGrid>
      <w:tr w:rsidR="00D95790" w14:paraId="50954F77" w14:textId="77777777">
        <w:tc>
          <w:tcPr>
            <w:tcW w:w="7485" w:type="dxa"/>
            <w:tcBorders>
              <w:top w:val="nil"/>
              <w:left w:val="nil"/>
              <w:bottom w:val="nil"/>
              <w:right w:val="nil"/>
            </w:tcBorders>
          </w:tcPr>
          <w:p w14:paraId="7FC688B6" w14:textId="77777777" w:rsidR="00D95790" w:rsidRDefault="00000000">
            <w:pPr>
              <w:ind w:firstLine="640"/>
            </w:pPr>
            <m:oMathPara>
              <m:oMath>
                <m:sSub>
                  <m:sSubPr>
                    <m:ctrlPr>
                      <w:rPr>
                        <w:rFonts w:ascii="Cambria Math" w:hAnsi="Cambria Math"/>
                        <w:i/>
                        <w:sz w:val="32"/>
                        <w:szCs w:val="22"/>
                      </w:rPr>
                    </m:ctrlPr>
                  </m:sSubPr>
                  <m:e>
                    <m:r>
                      <w:rPr>
                        <w:rFonts w:ascii="Cambria Math" w:hAnsi="Cambria Math"/>
                        <w:sz w:val="32"/>
                        <w:szCs w:val="22"/>
                      </w:rPr>
                      <m:t>L</m:t>
                    </m:r>
                  </m:e>
                  <m:sub>
                    <m:r>
                      <w:rPr>
                        <w:rFonts w:ascii="Cambria Math" w:hAnsi="Cambria Math"/>
                        <w:sz w:val="32"/>
                        <w:szCs w:val="22"/>
                      </w:rPr>
                      <m:t>dice</m:t>
                    </m:r>
                  </m:sub>
                </m:sSub>
                <m:r>
                  <w:rPr>
                    <w:rFonts w:ascii="Cambria Math" w:hAnsi="Cambria Math"/>
                    <w:sz w:val="32"/>
                    <w:szCs w:val="22"/>
                  </w:rPr>
                  <m:t>=1-</m:t>
                </m:r>
                <m:f>
                  <m:fPr>
                    <m:ctrlPr>
                      <w:rPr>
                        <w:rFonts w:ascii="Cambria Math" w:hAnsi="Cambria Math"/>
                        <w:i/>
                        <w:sz w:val="32"/>
                        <w:szCs w:val="22"/>
                      </w:rPr>
                    </m:ctrlPr>
                  </m:fPr>
                  <m:num>
                    <m:r>
                      <w:rPr>
                        <w:rFonts w:ascii="Cambria Math" w:hAnsi="Cambria Math"/>
                        <w:sz w:val="32"/>
                        <w:szCs w:val="22"/>
                      </w:rPr>
                      <m:t>2</m:t>
                    </m:r>
                    <m:d>
                      <m:dPr>
                        <m:begChr m:val="|"/>
                        <m:endChr m:val="|"/>
                        <m:ctrlPr>
                          <w:rPr>
                            <w:rFonts w:ascii="Cambria Math" w:hAnsi="Cambria Math"/>
                            <w:i/>
                            <w:sz w:val="32"/>
                            <w:szCs w:val="22"/>
                          </w:rPr>
                        </m:ctrlPr>
                      </m:dPr>
                      <m:e>
                        <m:r>
                          <w:rPr>
                            <w:rFonts w:ascii="Cambria Math" w:hAnsi="Cambria Math"/>
                            <w:sz w:val="32"/>
                            <w:szCs w:val="22"/>
                          </w:rPr>
                          <m:t>X∩Y</m:t>
                        </m:r>
                      </m:e>
                    </m:d>
                  </m:num>
                  <m:den>
                    <m:d>
                      <m:dPr>
                        <m:begChr m:val="|"/>
                        <m:endChr m:val="|"/>
                        <m:ctrlPr>
                          <w:rPr>
                            <w:rFonts w:ascii="Cambria Math" w:hAnsi="Cambria Math"/>
                            <w:i/>
                            <w:sz w:val="32"/>
                            <w:szCs w:val="22"/>
                          </w:rPr>
                        </m:ctrlPr>
                      </m:dPr>
                      <m:e>
                        <m:r>
                          <w:rPr>
                            <w:rFonts w:ascii="Cambria Math" w:hAnsi="Cambria Math"/>
                            <w:sz w:val="32"/>
                            <w:szCs w:val="22"/>
                          </w:rPr>
                          <m:t>X</m:t>
                        </m:r>
                      </m:e>
                    </m:d>
                    <m:r>
                      <w:rPr>
                        <w:rFonts w:ascii="Cambria Math" w:hAnsi="Cambria Math"/>
                        <w:sz w:val="32"/>
                        <w:szCs w:val="22"/>
                      </w:rPr>
                      <m:t>+</m:t>
                    </m:r>
                    <m:d>
                      <m:dPr>
                        <m:begChr m:val="|"/>
                        <m:endChr m:val="|"/>
                        <m:ctrlPr>
                          <w:rPr>
                            <w:rFonts w:ascii="Cambria Math" w:hAnsi="Cambria Math"/>
                            <w:i/>
                            <w:sz w:val="32"/>
                            <w:szCs w:val="22"/>
                          </w:rPr>
                        </m:ctrlPr>
                      </m:dPr>
                      <m:e>
                        <m:r>
                          <w:rPr>
                            <w:rFonts w:ascii="Cambria Math" w:hAnsi="Cambria Math"/>
                            <w:sz w:val="32"/>
                            <w:szCs w:val="22"/>
                          </w:rPr>
                          <m:t>Y</m:t>
                        </m:r>
                      </m:e>
                    </m:d>
                  </m:den>
                </m:f>
                <m:r>
                  <w:rPr>
                    <w:rFonts w:ascii="Cambria Math" w:hAnsi="Cambria Math"/>
                    <w:sz w:val="32"/>
                    <w:szCs w:val="22"/>
                  </w:rPr>
                  <m:t>,</m:t>
                </m:r>
                <m:sSub>
                  <m:sSubPr>
                    <m:ctrlPr>
                      <w:rPr>
                        <w:rFonts w:ascii="Cambria Math" w:hAnsi="Cambria Math"/>
                        <w:i/>
                        <w:sz w:val="32"/>
                        <w:szCs w:val="22"/>
                      </w:rPr>
                    </m:ctrlPr>
                  </m:sSubPr>
                  <m:e>
                    <m:r>
                      <w:rPr>
                        <w:rFonts w:ascii="Cambria Math" w:hAnsi="Cambria Math"/>
                        <w:sz w:val="32"/>
                        <w:szCs w:val="22"/>
                      </w:rPr>
                      <m:t>L</m:t>
                    </m:r>
                  </m:e>
                  <m:sub>
                    <m:r>
                      <w:rPr>
                        <w:rFonts w:ascii="Cambria Math" w:hAnsi="Cambria Math"/>
                        <w:sz w:val="32"/>
                        <w:szCs w:val="22"/>
                      </w:rPr>
                      <m:t>dice</m:t>
                    </m:r>
                  </m:sub>
                </m:sSub>
                <m:r>
                  <w:rPr>
                    <w:rFonts w:ascii="Cambria Math" w:hAnsi="Cambria Math"/>
                    <w:sz w:val="32"/>
                    <w:szCs w:val="22"/>
                  </w:rPr>
                  <m:t>∈[0,1]</m:t>
                </m:r>
              </m:oMath>
            </m:oMathPara>
          </w:p>
        </w:tc>
        <w:tc>
          <w:tcPr>
            <w:tcW w:w="1037" w:type="dxa"/>
            <w:tcBorders>
              <w:top w:val="nil"/>
              <w:left w:val="nil"/>
              <w:bottom w:val="nil"/>
              <w:right w:val="nil"/>
            </w:tcBorders>
            <w:vAlign w:val="center"/>
          </w:tcPr>
          <w:p w14:paraId="7E77AF84" w14:textId="77777777" w:rsidR="00D95790" w:rsidRDefault="00000000">
            <w:pPr>
              <w:ind w:firstLine="480"/>
              <w:jc w:val="right"/>
              <w:rPr>
                <w:rFonts w:eastAsia="新細明體"/>
              </w:rPr>
            </w:pPr>
            <w:r>
              <w:rPr>
                <w:rFonts w:eastAsia="新細明體" w:hint="eastAsia"/>
              </w:rPr>
              <w:t>(2)</w:t>
            </w:r>
          </w:p>
        </w:tc>
      </w:tr>
    </w:tbl>
    <w:p w14:paraId="0B167375" w14:textId="77777777" w:rsidR="00D95790" w:rsidRDefault="00D95790">
      <w:pPr>
        <w:ind w:firstLineChars="0" w:firstLine="0"/>
      </w:pPr>
    </w:p>
    <w:p w14:paraId="77580034" w14:textId="1A7E9CBF" w:rsidR="00D95790" w:rsidRDefault="00000000">
      <w:pPr>
        <w:ind w:firstLine="480"/>
      </w:pPr>
      <w:r>
        <w:rPr>
          <w:rFonts w:hint="eastAsia"/>
        </w:rPr>
        <w:t xml:space="preserve">Where </w:t>
      </w:r>
      <w:r>
        <w:rPr>
          <w:position w:val="-12"/>
        </w:rPr>
        <w:object w:dxaOrig="480" w:dyaOrig="360" w14:anchorId="44285E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18pt" o:ole="">
            <v:imagedata r:id="rId34" o:title=""/>
          </v:shape>
          <o:OLEObject Type="Embed" ProgID="Equation.KSEE3" ShapeID="_x0000_i1025" DrawAspect="Content" ObjectID="_1751119060" r:id="rId35"/>
        </w:object>
      </w:r>
      <w:r>
        <w:rPr>
          <w:rFonts w:hint="eastAsia"/>
        </w:rPr>
        <w:t xml:space="preserve">is dice loss, </w:t>
      </w:r>
      <w:r>
        <w:t>X</w:t>
      </w:r>
      <w:r>
        <w:rPr>
          <w:rFonts w:hint="eastAsia"/>
        </w:rPr>
        <w:t xml:space="preserve"> is the output result and </w:t>
      </w:r>
      <w:r>
        <w:t>Y</w:t>
      </w:r>
      <w:r>
        <w:rPr>
          <w:rFonts w:hint="eastAsia"/>
        </w:rPr>
        <w:t xml:space="preserve"> is the corresponding ground truth, The total of dice loss will be between 0 and 1, 0 means that the output result and the ground truth are completely coincident, and 1 means that the two have no intersection at all </w:t>
      </w:r>
      <w:r>
        <w:rPr>
          <w:rFonts w:hint="eastAsia"/>
          <w:b/>
          <w:bCs/>
        </w:rPr>
        <w:t>(</w:t>
      </w:r>
      <w:r>
        <w:rPr>
          <w:b/>
          <w:bCs/>
        </w:rPr>
        <w:fldChar w:fldCharType="begin"/>
      </w:r>
      <w:r>
        <w:rPr>
          <w:b/>
          <w:bCs/>
        </w:rPr>
        <w:instrText xml:space="preserve"> </w:instrText>
      </w:r>
      <w:r>
        <w:rPr>
          <w:rFonts w:hint="eastAsia"/>
          <w:b/>
          <w:bCs/>
        </w:rPr>
        <w:instrText>REF F14 \h</w:instrText>
      </w:r>
      <w:r>
        <w:rPr>
          <w:b/>
          <w:bCs/>
        </w:rPr>
        <w:instrText xml:space="preserve">  \* MERGEFORMAT </w:instrText>
      </w:r>
      <w:r>
        <w:rPr>
          <w:b/>
          <w:bCs/>
        </w:rPr>
      </w:r>
      <w:r>
        <w:rPr>
          <w:b/>
          <w:bCs/>
        </w:rPr>
        <w:fldChar w:fldCharType="separate"/>
      </w:r>
      <w:r w:rsidR="00E47AAC" w:rsidRPr="00E47AAC">
        <w:rPr>
          <w:rFonts w:eastAsia="新細明體"/>
          <w:b/>
          <w:bCs/>
        </w:rPr>
        <w:t>Figure 1</w:t>
      </w:r>
      <w:r w:rsidR="00E47AAC" w:rsidRPr="00E47AAC">
        <w:rPr>
          <w:rFonts w:eastAsia="新細明體" w:hint="eastAsia"/>
          <w:b/>
          <w:bCs/>
        </w:rPr>
        <w:t>4</w:t>
      </w:r>
      <w:r>
        <w:rPr>
          <w:b/>
          <w:bCs/>
        </w:rPr>
        <w:fldChar w:fldCharType="end"/>
      </w:r>
      <w:r>
        <w:rPr>
          <w:rFonts w:hint="eastAsia"/>
          <w:b/>
          <w:bCs/>
        </w:rPr>
        <w:t>)</w:t>
      </w:r>
      <w:r>
        <w:rPr>
          <w:rFonts w:hint="eastAsia"/>
        </w:rPr>
        <w:t>.</w:t>
      </w:r>
    </w:p>
    <w:p w14:paraId="060CCDA5" w14:textId="77777777" w:rsidR="00D95790" w:rsidRDefault="00D95790">
      <w:pPr>
        <w:ind w:firstLine="480"/>
        <w:rPr>
          <w:rFonts w:eastAsia="新細明體"/>
        </w:rPr>
      </w:pPr>
    </w:p>
    <w:p w14:paraId="3439E512" w14:textId="77777777" w:rsidR="00D95790" w:rsidRDefault="00000000">
      <w:pPr>
        <w:ind w:firstLineChars="0" w:firstLine="0"/>
        <w:jc w:val="center"/>
        <w:rPr>
          <w:rFonts w:eastAsia="新細明體"/>
        </w:rPr>
      </w:pPr>
      <w:r>
        <w:rPr>
          <w:rFonts w:eastAsia="新細明體"/>
          <w:noProof/>
        </w:rPr>
        <w:lastRenderedPageBreak/>
        <w:drawing>
          <wp:inline distT="0" distB="0" distL="0" distR="0" wp14:anchorId="5BB94B09" wp14:editId="6E808104">
            <wp:extent cx="4973320" cy="5743575"/>
            <wp:effectExtent l="0" t="0" r="0" b="0"/>
            <wp:docPr id="1087953712" name="圖片 1" descr="一張含有 文字,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712" name="圖片 1" descr="一張含有 文字, 螢幕擷取畫面, 人員 的圖片&#10;&#10;自動產生的描述"/>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1141" cy="5821640"/>
                    </a:xfrm>
                    <a:prstGeom prst="rect">
                      <a:avLst/>
                    </a:prstGeom>
                  </pic:spPr>
                </pic:pic>
              </a:graphicData>
            </a:graphic>
          </wp:inline>
        </w:drawing>
      </w:r>
    </w:p>
    <w:p w14:paraId="2C15AADF" w14:textId="77777777" w:rsidR="00D95790" w:rsidRDefault="00000000">
      <w:pPr>
        <w:pStyle w:val="FigureType"/>
        <w:rPr>
          <w:rFonts w:eastAsia="新細明體"/>
        </w:rPr>
      </w:pPr>
      <w:bookmarkStart w:id="123" w:name="F14"/>
      <w:bookmarkStart w:id="124" w:name="_Toc139646701"/>
      <w:r>
        <w:rPr>
          <w:rFonts w:eastAsia="新細明體"/>
        </w:rPr>
        <w:t>Figure 1</w:t>
      </w:r>
      <w:r>
        <w:rPr>
          <w:rFonts w:eastAsia="新細明體" w:hint="eastAsia"/>
        </w:rPr>
        <w:t>4</w:t>
      </w:r>
      <w:bookmarkEnd w:id="123"/>
      <w:r>
        <w:rPr>
          <w:rFonts w:eastAsia="新細明體"/>
        </w:rPr>
        <w:t xml:space="preserve"> The training result of the modified Unet model</w:t>
      </w:r>
      <w:bookmarkEnd w:id="124"/>
    </w:p>
    <w:p w14:paraId="564903DA" w14:textId="77777777" w:rsidR="00D95790" w:rsidRDefault="00000000">
      <w:pPr>
        <w:ind w:firstLineChars="0" w:firstLine="0"/>
        <w:jc w:val="center"/>
        <w:rPr>
          <w:rFonts w:eastAsia="新細明體"/>
          <w:b/>
          <w:bCs/>
        </w:rPr>
      </w:pPr>
      <w:r>
        <w:rPr>
          <w:rFonts w:eastAsia="新細明體"/>
          <w:b/>
          <w:bCs/>
        </w:rPr>
        <w:t>The minimum dice loss occurs at the 140rd epoch (</w:t>
      </w:r>
      <m:oMath>
        <m:sSub>
          <m:sSubPr>
            <m:ctrlPr>
              <w:rPr>
                <w:rFonts w:ascii="Cambria Math" w:eastAsia="新細明體" w:hAnsi="Cambria Math"/>
                <w:b/>
                <w:bCs/>
                <w:i/>
              </w:rPr>
            </m:ctrlPr>
          </m:sSubPr>
          <m:e>
            <m:r>
              <m:rPr>
                <m:sty m:val="bi"/>
              </m:rPr>
              <w:rPr>
                <w:rFonts w:ascii="Cambria Math" w:eastAsia="新細明體" w:hAnsi="Cambria Math"/>
              </w:rPr>
              <m:t>L</m:t>
            </m:r>
          </m:e>
          <m:sub>
            <m:r>
              <m:rPr>
                <m:sty m:val="bi"/>
              </m:rPr>
              <w:rPr>
                <w:rFonts w:ascii="Cambria Math" w:eastAsia="新細明體" w:hAnsi="Cambria Math"/>
              </w:rPr>
              <m:t>dice</m:t>
            </m:r>
          </m:sub>
        </m:sSub>
        <m:r>
          <m:rPr>
            <m:sty m:val="bi"/>
          </m:rPr>
          <w:rPr>
            <w:rFonts w:ascii="Cambria Math" w:eastAsia="新細明體" w:hAnsi="Cambria Math"/>
          </w:rPr>
          <m:t>=0.124</m:t>
        </m:r>
      </m:oMath>
      <w:r>
        <w:rPr>
          <w:rFonts w:eastAsia="新細明體"/>
          <w:b/>
          <w:bCs/>
        </w:rPr>
        <w:t>)</w:t>
      </w:r>
    </w:p>
    <w:p w14:paraId="4A25B00A" w14:textId="77777777" w:rsidR="00D95790" w:rsidRDefault="00D95790">
      <w:pPr>
        <w:ind w:firstLine="480"/>
      </w:pPr>
    </w:p>
    <w:p w14:paraId="22DF546A" w14:textId="284F5290" w:rsidR="00D95790" w:rsidRDefault="00000000">
      <w:pPr>
        <w:ind w:firstLine="480"/>
      </w:pPr>
      <w:r>
        <w:rPr>
          <w:rFonts w:hint="eastAsia"/>
        </w:rPr>
        <w:t xml:space="preserve">The final step of the process is </w:t>
      </w:r>
      <w:r>
        <w:t>transforming</w:t>
      </w:r>
      <w:r>
        <w:rPr>
          <w:rFonts w:hint="eastAsia"/>
        </w:rPr>
        <w:t xml:space="preserve"> the trained hand contour segmentation model into the format that can be used by the iOS system. CoreML and CreateML are the frameworks provided by Apple that can deliver fast performance on Apple devices with easy integration. CoreML provides several built-in deep learning models for different task including vision, Natural Language Processing (NLP) and sound recombination. CreateML, on the other hand, allowing developers to use third party library to train their custom deep learning model for other applications by using CoreML Converters. </w:t>
      </w:r>
      <w:r>
        <w:t xml:space="preserve">As a general-purpose neural network archive format packaged </w:t>
      </w:r>
      <w:r>
        <w:lastRenderedPageBreak/>
        <w:t>for iOS, t</w:t>
      </w:r>
      <w:r>
        <w:rPr>
          <w:rFonts w:hint="eastAsia"/>
        </w:rPr>
        <w:t xml:space="preserve">he </w:t>
      </w:r>
      <w:proofErr w:type="gramStart"/>
      <w:r>
        <w:t>“</w:t>
      </w:r>
      <w:r>
        <w:rPr>
          <w:rFonts w:hint="eastAsia"/>
        </w:rPr>
        <w:t>.</w:t>
      </w:r>
      <w:proofErr w:type="spellStart"/>
      <w:r>
        <w:rPr>
          <w:rFonts w:hint="eastAsia"/>
        </w:rPr>
        <w:t>mlmodel</w:t>
      </w:r>
      <w:proofErr w:type="spellEnd"/>
      <w:proofErr w:type="gramEnd"/>
      <w:r>
        <w:t>”</w:t>
      </w:r>
      <w:r>
        <w:rPr>
          <w:rFonts w:hint="eastAsia"/>
        </w:rPr>
        <w:t xml:space="preserve"> file interface can easily preview the outcomes of the model and understand its performance right in Xcode </w:t>
      </w:r>
      <w:r>
        <w:rPr>
          <w:rFonts w:hint="eastAsia"/>
          <w:b/>
          <w:bCs/>
        </w:rPr>
        <w:t>(</w:t>
      </w:r>
      <w:r>
        <w:rPr>
          <w:b/>
          <w:bCs/>
        </w:rPr>
        <w:fldChar w:fldCharType="begin"/>
      </w:r>
      <w:r>
        <w:rPr>
          <w:b/>
          <w:bCs/>
        </w:rPr>
        <w:instrText xml:space="preserve"> </w:instrText>
      </w:r>
      <w:r>
        <w:rPr>
          <w:rFonts w:hint="eastAsia"/>
          <w:b/>
          <w:bCs/>
        </w:rPr>
        <w:instrText>REF F15 \h</w:instrText>
      </w:r>
      <w:r>
        <w:rPr>
          <w:b/>
          <w:bCs/>
        </w:rPr>
        <w:instrText xml:space="preserve">  \* MERGEFORMAT </w:instrText>
      </w:r>
      <w:r>
        <w:rPr>
          <w:b/>
          <w:bCs/>
        </w:rPr>
      </w:r>
      <w:r>
        <w:rPr>
          <w:b/>
          <w:bCs/>
        </w:rPr>
        <w:fldChar w:fldCharType="separate"/>
      </w:r>
      <w:r w:rsidR="00E47AAC" w:rsidRPr="00E47AAC">
        <w:rPr>
          <w:rFonts w:eastAsia="新細明體"/>
          <w:b/>
          <w:bCs/>
        </w:rPr>
        <w:t>Figure 15</w:t>
      </w:r>
      <w:r>
        <w:rPr>
          <w:b/>
          <w:bCs/>
        </w:rPr>
        <w:fldChar w:fldCharType="end"/>
      </w:r>
      <w:r>
        <w:rPr>
          <w:rFonts w:hint="eastAsia"/>
          <w:b/>
          <w:bCs/>
        </w:rPr>
        <w:t>)</w:t>
      </w:r>
      <w:r>
        <w:rPr>
          <w:rFonts w:hint="eastAsia"/>
        </w:rPr>
        <w:t>.</w:t>
      </w:r>
    </w:p>
    <w:p w14:paraId="6CB625BF" w14:textId="77777777" w:rsidR="00D95790" w:rsidRDefault="00D95790">
      <w:pPr>
        <w:ind w:firstLineChars="0" w:firstLine="0"/>
        <w:rPr>
          <w:rFonts w:eastAsia="新細明體"/>
        </w:rPr>
      </w:pPr>
    </w:p>
    <w:p w14:paraId="22D2F5EB" w14:textId="77777777" w:rsidR="00D95790" w:rsidRDefault="00000000">
      <w:pPr>
        <w:ind w:firstLineChars="0" w:firstLine="0"/>
        <w:jc w:val="center"/>
        <w:rPr>
          <w:rFonts w:eastAsia="新細明體"/>
        </w:rPr>
      </w:pPr>
      <w:r>
        <w:rPr>
          <w:rFonts w:eastAsia="新細明體" w:hint="eastAsia"/>
          <w:noProof/>
        </w:rPr>
        <w:drawing>
          <wp:inline distT="0" distB="0" distL="114300" distR="114300" wp14:anchorId="52E2741B" wp14:editId="548D212D">
            <wp:extent cx="5120005" cy="2797175"/>
            <wp:effectExtent l="0" t="0" r="0" b="9525"/>
            <wp:docPr id="6" name="Picture 6"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icture1"/>
                    <pic:cNvPicPr>
                      <a:picLocks noChangeAspect="1"/>
                    </pic:cNvPicPr>
                  </pic:nvPicPr>
                  <pic:blipFill>
                    <a:blip r:embed="rId37"/>
                    <a:stretch>
                      <a:fillRect/>
                    </a:stretch>
                  </pic:blipFill>
                  <pic:spPr>
                    <a:xfrm>
                      <a:off x="0" y="0"/>
                      <a:ext cx="5120005" cy="2797175"/>
                    </a:xfrm>
                    <a:prstGeom prst="rect">
                      <a:avLst/>
                    </a:prstGeom>
                  </pic:spPr>
                </pic:pic>
              </a:graphicData>
            </a:graphic>
          </wp:inline>
        </w:drawing>
      </w:r>
    </w:p>
    <w:p w14:paraId="1230F0A5" w14:textId="77777777" w:rsidR="00D95790" w:rsidRDefault="00000000">
      <w:pPr>
        <w:pStyle w:val="FigureType"/>
        <w:rPr>
          <w:rFonts w:eastAsia="新細明體"/>
        </w:rPr>
      </w:pPr>
      <w:bookmarkStart w:id="125" w:name="F15"/>
      <w:bookmarkStart w:id="126" w:name="_Toc139646702"/>
      <w:r>
        <w:rPr>
          <w:rFonts w:eastAsia="新細明體"/>
        </w:rPr>
        <w:t>Figure 15</w:t>
      </w:r>
      <w:bookmarkEnd w:id="125"/>
      <w:r>
        <w:rPr>
          <w:rFonts w:eastAsia="新細明體"/>
        </w:rPr>
        <w:t xml:space="preserve"> iOS Core ML model conversion workflow</w:t>
      </w:r>
      <w:bookmarkEnd w:id="126"/>
    </w:p>
    <w:p w14:paraId="7A8CAD39" w14:textId="77777777" w:rsidR="00D95790" w:rsidRDefault="00D95790">
      <w:pPr>
        <w:ind w:firstLineChars="0" w:firstLine="0"/>
        <w:rPr>
          <w:rFonts w:eastAsia="新細明體"/>
        </w:rPr>
      </w:pPr>
    </w:p>
    <w:p w14:paraId="4C526BE4" w14:textId="763874EA" w:rsidR="00D95790" w:rsidRDefault="00000000" w:rsidP="00485728">
      <w:pPr>
        <w:ind w:firstLine="480"/>
        <w:rPr>
          <w:rFonts w:eastAsia="新細明體"/>
        </w:rPr>
      </w:pPr>
      <w:r>
        <w:t>The concept of rendering related hand contour to the mirror side of the iPhone screen is masking</w:t>
      </w:r>
      <w:r>
        <w:rPr>
          <w:rFonts w:hint="eastAsia"/>
        </w:rPr>
        <w:t xml:space="preserve"> </w:t>
      </w:r>
      <w:r>
        <w:rPr>
          <w:rFonts w:hint="eastAsia"/>
          <w:b/>
          <w:bCs/>
        </w:rPr>
        <w:t>(</w:t>
      </w:r>
      <w:r>
        <w:rPr>
          <w:b/>
          <w:bCs/>
        </w:rPr>
        <w:fldChar w:fldCharType="begin"/>
      </w:r>
      <w:r>
        <w:rPr>
          <w:b/>
          <w:bCs/>
        </w:rPr>
        <w:instrText xml:space="preserve"> </w:instrText>
      </w:r>
      <w:r>
        <w:rPr>
          <w:rFonts w:hint="eastAsia"/>
          <w:b/>
          <w:bCs/>
        </w:rPr>
        <w:instrText>REF F16 \h</w:instrText>
      </w:r>
      <w:r>
        <w:rPr>
          <w:b/>
          <w:bCs/>
        </w:rPr>
        <w:instrText xml:space="preserve">  \* MERGEFORMAT </w:instrText>
      </w:r>
      <w:r>
        <w:rPr>
          <w:b/>
          <w:bCs/>
        </w:rPr>
      </w:r>
      <w:r>
        <w:rPr>
          <w:b/>
          <w:bCs/>
        </w:rPr>
        <w:fldChar w:fldCharType="separate"/>
      </w:r>
      <w:r w:rsidR="00E47AAC" w:rsidRPr="00E47AAC">
        <w:rPr>
          <w:rFonts w:eastAsia="新細明體"/>
          <w:b/>
          <w:bCs/>
        </w:rPr>
        <w:t>Figure 16</w:t>
      </w:r>
      <w:r>
        <w:rPr>
          <w:b/>
          <w:bCs/>
        </w:rPr>
        <w:fldChar w:fldCharType="end"/>
      </w:r>
      <w:r>
        <w:rPr>
          <w:rFonts w:hint="eastAsia"/>
          <w:b/>
          <w:bCs/>
        </w:rPr>
        <w:t>)</w:t>
      </w:r>
      <w:r>
        <w:t>. In SwiftUI design, GUI preview consists of multiple layers of view, these views are sequentially stacked on the GUI and can be masked by their upper view layer and only be shown on the region where the upper view is transparent. After the conversion of CoreML converter, each of the output pixel types from the trained hand contour segmentation model contains four bytes that represent its RGB color value, and the last byte represents transparency. By modifying these values, image frames that only extract the pixel of users’ hand are generated.</w:t>
      </w:r>
    </w:p>
    <w:p w14:paraId="37C4E67A" w14:textId="77777777" w:rsidR="00485728" w:rsidRPr="00485728" w:rsidRDefault="00485728" w:rsidP="00485728">
      <w:pPr>
        <w:ind w:firstLine="480"/>
        <w:rPr>
          <w:rFonts w:eastAsia="新細明體"/>
        </w:rPr>
      </w:pPr>
    </w:p>
    <w:p w14:paraId="1DA4A794" w14:textId="77777777" w:rsidR="0012012B" w:rsidRDefault="0012012B">
      <w:pPr>
        <w:ind w:firstLineChars="0" w:firstLine="0"/>
        <w:rPr>
          <w:rFonts w:eastAsia="新細明體"/>
        </w:rPr>
      </w:pPr>
    </w:p>
    <w:p w14:paraId="1101E15A" w14:textId="77777777" w:rsidR="00D95790" w:rsidRDefault="00000000">
      <w:pPr>
        <w:ind w:firstLineChars="0" w:firstLine="0"/>
        <w:jc w:val="center"/>
        <w:rPr>
          <w:rFonts w:eastAsia="新細明體"/>
        </w:rPr>
      </w:pPr>
      <w:r>
        <w:rPr>
          <w:rFonts w:eastAsia="新細明體"/>
          <w:noProof/>
        </w:rPr>
        <w:lastRenderedPageBreak/>
        <w:drawing>
          <wp:inline distT="0" distB="0" distL="0" distR="0" wp14:anchorId="453E8E5E" wp14:editId="1E411675">
            <wp:extent cx="5080635" cy="1920015"/>
            <wp:effectExtent l="0" t="0" r="5715" b="0"/>
            <wp:docPr id="1800847529" name="圖片 1" descr="一張含有 螢幕擷取畫面, 文字, 手指,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7529" name="圖片 1" descr="一張含有 螢幕擷取畫面, 文字, 手指, 手 的圖片&#10;&#10;自動產生的描述"/>
                    <pic:cNvPicPr>
                      <a:picLocks noChangeAspect="1"/>
                    </pic:cNvPicPr>
                  </pic:nvPicPr>
                  <pic:blipFill>
                    <a:blip r:embed="rId38" cstate="print">
                      <a:extLst>
                        <a:ext uri="{28A0092B-C50C-407E-A947-70E740481C1C}">
                          <a14:useLocalDpi xmlns:a14="http://schemas.microsoft.com/office/drawing/2010/main" val="0"/>
                        </a:ext>
                      </a:extLst>
                    </a:blip>
                    <a:srcRect b="8380"/>
                    <a:stretch>
                      <a:fillRect/>
                    </a:stretch>
                  </pic:blipFill>
                  <pic:spPr>
                    <a:xfrm>
                      <a:off x="0" y="0"/>
                      <a:ext cx="5145458" cy="1944512"/>
                    </a:xfrm>
                    <a:prstGeom prst="rect">
                      <a:avLst/>
                    </a:prstGeom>
                    <a:ln>
                      <a:noFill/>
                    </a:ln>
                  </pic:spPr>
                </pic:pic>
              </a:graphicData>
            </a:graphic>
          </wp:inline>
        </w:drawing>
      </w:r>
    </w:p>
    <w:p w14:paraId="102EE3CF" w14:textId="77777777" w:rsidR="00D95790" w:rsidRDefault="00000000">
      <w:pPr>
        <w:pStyle w:val="FigureType"/>
        <w:rPr>
          <w:rFonts w:eastAsia="新細明體"/>
        </w:rPr>
      </w:pPr>
      <w:bookmarkStart w:id="127" w:name="F16"/>
      <w:bookmarkStart w:id="128" w:name="_Toc139646703"/>
      <w:r>
        <w:rPr>
          <w:rFonts w:eastAsia="新細明體"/>
        </w:rPr>
        <w:t>Figure 16</w:t>
      </w:r>
      <w:bookmarkEnd w:id="127"/>
      <w:r>
        <w:rPr>
          <w:rFonts w:eastAsia="新細明體"/>
        </w:rPr>
        <w:t xml:space="preserve"> Multiple layers defined in </w:t>
      </w:r>
      <w:proofErr w:type="gramStart"/>
      <w:r>
        <w:rPr>
          <w:rFonts w:eastAsia="新細明體"/>
        </w:rPr>
        <w:t>GUI</w:t>
      </w:r>
      <w:bookmarkEnd w:id="128"/>
      <w:proofErr w:type="gramEnd"/>
    </w:p>
    <w:p w14:paraId="71E632D2" w14:textId="77777777" w:rsidR="00D95790" w:rsidRDefault="00D95790">
      <w:pPr>
        <w:ind w:firstLineChars="0" w:firstLine="0"/>
      </w:pPr>
    </w:p>
    <w:p w14:paraId="27388C17" w14:textId="52DD2DC4" w:rsidR="00D95790" w:rsidRDefault="00000000">
      <w:pPr>
        <w:ind w:firstLine="480"/>
      </w:pPr>
      <w:r>
        <w:rPr>
          <w:b/>
          <w:bCs/>
        </w:rPr>
        <w:fldChar w:fldCharType="begin"/>
      </w:r>
      <w:r>
        <w:rPr>
          <w:b/>
          <w:bCs/>
        </w:rPr>
        <w:instrText xml:space="preserve"> REF F17 \h  \* MERGEFORMAT </w:instrText>
      </w:r>
      <w:r>
        <w:rPr>
          <w:b/>
          <w:bCs/>
        </w:rPr>
      </w:r>
      <w:r>
        <w:rPr>
          <w:b/>
          <w:bCs/>
        </w:rPr>
        <w:fldChar w:fldCharType="separate"/>
      </w:r>
      <w:r w:rsidR="00E47AAC" w:rsidRPr="00E47AAC">
        <w:rPr>
          <w:rFonts w:eastAsia="新細明體"/>
          <w:b/>
          <w:bCs/>
        </w:rPr>
        <w:t>Figure 17</w:t>
      </w:r>
      <w:r>
        <w:rPr>
          <w:b/>
          <w:bCs/>
        </w:rPr>
        <w:fldChar w:fldCharType="end"/>
      </w:r>
      <w:r>
        <w:t xml:space="preserve"> shows the full diagram of </w:t>
      </w:r>
      <w:r>
        <w:rPr>
          <w:rFonts w:hint="eastAsia"/>
        </w:rPr>
        <w:t>h</w:t>
      </w:r>
      <w:r>
        <w:t xml:space="preserve">and </w:t>
      </w:r>
      <w:r>
        <w:rPr>
          <w:rFonts w:hint="eastAsia"/>
        </w:rPr>
        <w:t>c</w:t>
      </w:r>
      <w:r>
        <w:t xml:space="preserve">ontour </w:t>
      </w:r>
      <w:r>
        <w:rPr>
          <w:rFonts w:hint="eastAsia"/>
        </w:rPr>
        <w:t>a</w:t>
      </w:r>
      <w:r>
        <w:t>pproach of the ARMT development progress. Since this algorithm does not rely on the depth map, it is also suitable for those iPhones that do not have multiple cameras.</w:t>
      </w:r>
    </w:p>
    <w:p w14:paraId="3F63141D" w14:textId="77777777" w:rsidR="00D95790" w:rsidRDefault="00D95790">
      <w:pPr>
        <w:ind w:firstLineChars="0" w:firstLine="0"/>
        <w:rPr>
          <w:rFonts w:eastAsia="新細明體"/>
        </w:rPr>
      </w:pPr>
    </w:p>
    <w:p w14:paraId="57077A7F" w14:textId="77777777" w:rsidR="00D95790" w:rsidRDefault="00000000">
      <w:pPr>
        <w:ind w:firstLineChars="0" w:firstLine="0"/>
        <w:jc w:val="center"/>
        <w:rPr>
          <w:rFonts w:eastAsia="新細明體"/>
        </w:rPr>
      </w:pPr>
      <w:r>
        <w:rPr>
          <w:rFonts w:eastAsia="新細明體"/>
          <w:noProof/>
        </w:rPr>
        <w:drawing>
          <wp:inline distT="0" distB="0" distL="0" distR="0" wp14:anchorId="73E47B82" wp14:editId="1F632317">
            <wp:extent cx="5010785" cy="4104005"/>
            <wp:effectExtent l="0" t="0" r="0" b="0"/>
            <wp:docPr id="1078559644" name="圖片 2"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644" name="圖片 2" descr="一張含有 文字, 螢幕擷取畫面, 軟體 的圖片&#10;&#10;自動產生的描述"/>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5627" cy="4132603"/>
                    </a:xfrm>
                    <a:prstGeom prst="rect">
                      <a:avLst/>
                    </a:prstGeom>
                  </pic:spPr>
                </pic:pic>
              </a:graphicData>
            </a:graphic>
          </wp:inline>
        </w:drawing>
      </w:r>
    </w:p>
    <w:p w14:paraId="54F32B6F" w14:textId="77777777" w:rsidR="00D95790" w:rsidRDefault="00000000">
      <w:pPr>
        <w:pStyle w:val="FigureType"/>
        <w:rPr>
          <w:rFonts w:eastAsia="新細明體"/>
        </w:rPr>
      </w:pPr>
      <w:bookmarkStart w:id="129" w:name="F17"/>
      <w:bookmarkStart w:id="130" w:name="_Toc139646704"/>
      <w:r>
        <w:rPr>
          <w:rFonts w:eastAsia="新細明體"/>
        </w:rPr>
        <w:t>Figure 17</w:t>
      </w:r>
      <w:bookmarkEnd w:id="129"/>
      <w:r>
        <w:rPr>
          <w:rFonts w:eastAsia="新細明體"/>
        </w:rPr>
        <w:t xml:space="preserve"> System diagram for ARMT Hand Contour Approach</w:t>
      </w:r>
      <w:bookmarkEnd w:id="130"/>
    </w:p>
    <w:p w14:paraId="0FD61E3D" w14:textId="77777777" w:rsidR="00D95790" w:rsidRDefault="00D95790">
      <w:pPr>
        <w:ind w:firstLineChars="0" w:firstLine="0"/>
        <w:rPr>
          <w:rFonts w:eastAsia="新細明體"/>
        </w:rPr>
      </w:pPr>
    </w:p>
    <w:p w14:paraId="2452C6A1" w14:textId="77777777" w:rsidR="00D95790" w:rsidRDefault="00000000">
      <w:pPr>
        <w:pStyle w:val="2"/>
      </w:pPr>
      <w:bookmarkStart w:id="131" w:name="_Toc139648194"/>
      <w:r>
        <w:rPr>
          <w:rFonts w:hint="eastAsia"/>
        </w:rPr>
        <w:lastRenderedPageBreak/>
        <w:t>2.2.4 Cardboard supported and Screen Fluency Approach</w:t>
      </w:r>
      <w:bookmarkEnd w:id="131"/>
    </w:p>
    <w:p w14:paraId="169AD85F" w14:textId="2121B5E4" w:rsidR="00D95790" w:rsidRDefault="00000000">
      <w:pPr>
        <w:ind w:firstLine="480"/>
      </w:pPr>
      <w:r>
        <w:rPr>
          <w:rFonts w:hint="eastAsia"/>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efficiency. Forcibly using irregular contours that change every frame will cause 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r>
        <w:rPr>
          <w:rFonts w:hint="eastAsia"/>
          <w:b/>
          <w:bCs/>
        </w:rPr>
        <w:t>(</w:t>
      </w:r>
      <w:r>
        <w:rPr>
          <w:b/>
          <w:bCs/>
        </w:rPr>
        <w:fldChar w:fldCharType="begin"/>
      </w:r>
      <w:r>
        <w:rPr>
          <w:b/>
          <w:bCs/>
        </w:rPr>
        <w:instrText xml:space="preserve"> </w:instrText>
      </w:r>
      <w:r>
        <w:rPr>
          <w:rFonts w:hint="eastAsia"/>
          <w:b/>
          <w:bCs/>
        </w:rPr>
        <w:instrText>REF F18 \h</w:instrText>
      </w:r>
      <w:r>
        <w:rPr>
          <w:b/>
          <w:bCs/>
        </w:rPr>
        <w:instrText xml:space="preserve">  \* MERGEFORMAT </w:instrText>
      </w:r>
      <w:r>
        <w:rPr>
          <w:b/>
          <w:bCs/>
        </w:rPr>
      </w:r>
      <w:r>
        <w:rPr>
          <w:b/>
          <w:bCs/>
        </w:rPr>
        <w:fldChar w:fldCharType="separate"/>
      </w:r>
      <w:r w:rsidR="00E47AAC" w:rsidRPr="00E47AAC">
        <w:rPr>
          <w:rFonts w:eastAsia="新細明體"/>
          <w:b/>
          <w:bCs/>
        </w:rPr>
        <w:t>Figure 18</w:t>
      </w:r>
      <w:r>
        <w:rPr>
          <w:b/>
          <w:bCs/>
        </w:rPr>
        <w:fldChar w:fldCharType="end"/>
      </w:r>
      <w:r>
        <w:rPr>
          <w:rFonts w:hint="eastAsia"/>
          <w:b/>
          <w:bCs/>
        </w:rPr>
        <w:t>)</w:t>
      </w:r>
      <w:r>
        <w:rPr>
          <w:rFonts w:hint="eastAsia"/>
        </w:rPr>
        <w:t>, and cannot be placed on Cardboard for use. It is necessary to rendering the preview that provides the left and right eyes view simultaneously to solve the current problem.</w:t>
      </w:r>
    </w:p>
    <w:p w14:paraId="4D6B6BBC" w14:textId="77777777" w:rsidR="00D95790" w:rsidRDefault="00D95790">
      <w:pPr>
        <w:ind w:firstLineChars="0" w:firstLine="0"/>
        <w:rPr>
          <w:rFonts w:eastAsia="新細明體"/>
        </w:rPr>
      </w:pPr>
    </w:p>
    <w:p w14:paraId="2D10E01E" w14:textId="77777777" w:rsidR="00D95790" w:rsidRDefault="00000000">
      <w:pPr>
        <w:ind w:firstLineChars="0" w:firstLine="0"/>
        <w:jc w:val="center"/>
        <w:rPr>
          <w:rFonts w:eastAsia="新細明體"/>
        </w:rPr>
      </w:pPr>
      <w:r>
        <w:rPr>
          <w:rFonts w:eastAsia="新細明體"/>
          <w:noProof/>
        </w:rPr>
        <w:drawing>
          <wp:inline distT="0" distB="0" distL="0" distR="0" wp14:anchorId="3945DC62" wp14:editId="56E72CDA">
            <wp:extent cx="4928870" cy="3073400"/>
            <wp:effectExtent l="0" t="0" r="0" b="3175"/>
            <wp:docPr id="10" name="Picture 9" descr="6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673907"/>
                    <pic:cNvPicPr>
                      <a:picLocks noChangeAspect="1"/>
                    </pic:cNvPicPr>
                  </pic:nvPicPr>
                  <pic:blipFill>
                    <a:blip r:embed="rId40"/>
                    <a:srcRect b="16814"/>
                    <a:stretch>
                      <a:fillRect/>
                    </a:stretch>
                  </pic:blipFill>
                  <pic:spPr>
                    <a:xfrm>
                      <a:off x="0" y="0"/>
                      <a:ext cx="4928870" cy="3073400"/>
                    </a:xfrm>
                    <a:prstGeom prst="rect">
                      <a:avLst/>
                    </a:prstGeom>
                  </pic:spPr>
                </pic:pic>
              </a:graphicData>
            </a:graphic>
          </wp:inline>
        </w:drawing>
      </w:r>
    </w:p>
    <w:p w14:paraId="7B72AA0C" w14:textId="77777777" w:rsidR="00D95790" w:rsidRDefault="00000000">
      <w:pPr>
        <w:pStyle w:val="FigureType"/>
        <w:rPr>
          <w:rFonts w:eastAsia="新細明體"/>
        </w:rPr>
      </w:pPr>
      <w:bookmarkStart w:id="132" w:name="F18"/>
      <w:bookmarkStart w:id="133" w:name="_Toc139646705"/>
      <w:r>
        <w:rPr>
          <w:rFonts w:eastAsia="新細明體"/>
        </w:rPr>
        <w:t>Figure 18</w:t>
      </w:r>
      <w:bookmarkEnd w:id="132"/>
      <w:r>
        <w:rPr>
          <w:rFonts w:eastAsia="新細明體"/>
        </w:rPr>
        <w:t xml:space="preserve"> Limited ARMT application scenarios</w:t>
      </w:r>
      <w:bookmarkEnd w:id="133"/>
    </w:p>
    <w:p w14:paraId="78F295AD" w14:textId="77777777" w:rsidR="00D95790" w:rsidRDefault="00000000">
      <w:pPr>
        <w:ind w:firstLineChars="0" w:firstLine="0"/>
        <w:jc w:val="center"/>
        <w:rPr>
          <w:rFonts w:eastAsia="新細明體"/>
          <w:b/>
          <w:bCs/>
        </w:rPr>
      </w:pPr>
      <w:r>
        <w:rPr>
          <w:rFonts w:eastAsia="新細明體"/>
          <w:b/>
          <w:bCs/>
        </w:rPr>
        <w:t xml:space="preserve">Rehabilitation of the ARMT system without Cardboard is far inferior to that of VR head-mounted </w:t>
      </w:r>
      <w:proofErr w:type="gramStart"/>
      <w:r>
        <w:rPr>
          <w:rFonts w:eastAsia="新細明體"/>
          <w:b/>
          <w:bCs/>
        </w:rPr>
        <w:t>helmets</w:t>
      </w:r>
      <w:proofErr w:type="gramEnd"/>
    </w:p>
    <w:p w14:paraId="0D650FDA" w14:textId="77777777" w:rsidR="00D95790" w:rsidRDefault="00D95790">
      <w:pPr>
        <w:ind w:firstLineChars="0" w:firstLine="0"/>
        <w:jc w:val="center"/>
        <w:rPr>
          <w:rFonts w:eastAsia="新細明體"/>
        </w:rPr>
      </w:pPr>
    </w:p>
    <w:p w14:paraId="791DD75D" w14:textId="2B58D862" w:rsidR="00D95790" w:rsidRDefault="00000000">
      <w:pPr>
        <w:ind w:firstLine="480"/>
      </w:pPr>
      <w:r>
        <w:t>To solve the problem of poor performance of the custom neural network on mobile phones, we cite the official human body segmentation model provided by Apple to replace the existing hand contour segmentation model.</w:t>
      </w:r>
      <w:r>
        <w:rPr>
          <w:rFonts w:hint="eastAsia"/>
        </w:rPr>
        <w:t xml:space="preserve"> ARKit is a framework that provides various API for AR experience, including Real-world environment perception, plane detection, creation of virtual object anchors, and label recognition. ARKit3 released in 2019 and added support the </w:t>
      </w:r>
      <w:r>
        <w:t>human body segmentation</w:t>
      </w:r>
      <w:r>
        <w:rPr>
          <w:rFonts w:hint="eastAsia"/>
        </w:rPr>
        <w:t xml:space="preserve"> API for rendering the occlusion relationship between characters and AR objects </w:t>
      </w:r>
      <w:r>
        <w:rPr>
          <w:rFonts w:hint="eastAsia"/>
          <w:b/>
          <w:bCs/>
        </w:rPr>
        <w:t>(</w:t>
      </w:r>
      <w:r>
        <w:rPr>
          <w:b/>
          <w:bCs/>
        </w:rPr>
        <w:fldChar w:fldCharType="begin"/>
      </w:r>
      <w:r>
        <w:rPr>
          <w:b/>
          <w:bCs/>
        </w:rPr>
        <w:instrText xml:space="preserve"> </w:instrText>
      </w:r>
      <w:r>
        <w:rPr>
          <w:rFonts w:hint="eastAsia"/>
          <w:b/>
          <w:bCs/>
        </w:rPr>
        <w:instrText>REF F19 \h</w:instrText>
      </w:r>
      <w:r>
        <w:rPr>
          <w:b/>
          <w:bCs/>
        </w:rPr>
        <w:instrText xml:space="preserve">  \* MERGEFORMAT </w:instrText>
      </w:r>
      <w:r>
        <w:rPr>
          <w:b/>
          <w:bCs/>
        </w:rPr>
      </w:r>
      <w:r>
        <w:rPr>
          <w:b/>
          <w:bCs/>
        </w:rPr>
        <w:fldChar w:fldCharType="separate"/>
      </w:r>
      <w:r w:rsidR="00E47AAC" w:rsidRPr="00E47AAC">
        <w:rPr>
          <w:rFonts w:hint="eastAsia"/>
          <w:b/>
          <w:bCs/>
        </w:rPr>
        <w:t xml:space="preserve">Figure </w:t>
      </w:r>
      <w:r w:rsidR="00E47AAC" w:rsidRPr="00E47AAC">
        <w:rPr>
          <w:b/>
          <w:bCs/>
        </w:rPr>
        <w:t>19</w:t>
      </w:r>
      <w:r>
        <w:rPr>
          <w:b/>
          <w:bCs/>
        </w:rPr>
        <w:fldChar w:fldCharType="end"/>
      </w:r>
      <w:r>
        <w:rPr>
          <w:rFonts w:hint="eastAsia"/>
          <w:b/>
          <w:bCs/>
        </w:rPr>
        <w:t>)</w:t>
      </w:r>
      <w:r>
        <w:rPr>
          <w:rFonts w:hint="eastAsia"/>
        </w:rPr>
        <w:t xml:space="preserve">. </w:t>
      </w:r>
    </w:p>
    <w:p w14:paraId="08DBFB55" w14:textId="77777777" w:rsidR="00D95790" w:rsidRDefault="00D95790">
      <w:pPr>
        <w:ind w:firstLineChars="0" w:firstLine="0"/>
      </w:pPr>
    </w:p>
    <w:p w14:paraId="7A4598C2" w14:textId="77777777" w:rsidR="00D95790" w:rsidRDefault="00000000">
      <w:pPr>
        <w:ind w:firstLineChars="0" w:firstLine="0"/>
        <w:jc w:val="center"/>
      </w:pPr>
      <w:r>
        <w:rPr>
          <w:noProof/>
        </w:rPr>
        <w:drawing>
          <wp:inline distT="0" distB="0" distL="114300" distR="114300" wp14:anchorId="37FCB5C5" wp14:editId="74D6128A">
            <wp:extent cx="5100320" cy="3181350"/>
            <wp:effectExtent l="0" t="0" r="508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41"/>
                    <a:srcRect r="4602"/>
                    <a:stretch>
                      <a:fillRect/>
                    </a:stretch>
                  </pic:blipFill>
                  <pic:spPr>
                    <a:xfrm>
                      <a:off x="0" y="0"/>
                      <a:ext cx="5145131" cy="3209209"/>
                    </a:xfrm>
                    <a:prstGeom prst="rect">
                      <a:avLst/>
                    </a:prstGeom>
                    <a:ln>
                      <a:noFill/>
                    </a:ln>
                  </pic:spPr>
                </pic:pic>
              </a:graphicData>
            </a:graphic>
          </wp:inline>
        </w:drawing>
      </w:r>
    </w:p>
    <w:p w14:paraId="5B02431C" w14:textId="77777777" w:rsidR="00D95790" w:rsidRDefault="00000000">
      <w:pPr>
        <w:pStyle w:val="FigureType"/>
      </w:pPr>
      <w:bookmarkStart w:id="134" w:name="F19"/>
      <w:bookmarkStart w:id="135" w:name="_Toc139646706"/>
      <w:r>
        <w:rPr>
          <w:rFonts w:hint="eastAsia"/>
        </w:rPr>
        <w:t xml:space="preserve">Figure </w:t>
      </w:r>
      <w:r>
        <w:t>19</w:t>
      </w:r>
      <w:bookmarkEnd w:id="134"/>
      <w:r>
        <w:rPr>
          <w:rFonts w:hint="eastAsia"/>
        </w:rPr>
        <w:t xml:space="preserve"> The figure occlusion indication shown at the ARKit3 </w:t>
      </w:r>
      <w:proofErr w:type="gramStart"/>
      <w:r>
        <w:rPr>
          <w:rFonts w:hint="eastAsia"/>
        </w:rPr>
        <w:t>conference</w:t>
      </w:r>
      <w:bookmarkEnd w:id="135"/>
      <w:proofErr w:type="gramEnd"/>
    </w:p>
    <w:p w14:paraId="00D57419" w14:textId="77777777" w:rsidR="00D95790" w:rsidRDefault="00D95790">
      <w:pPr>
        <w:ind w:firstLineChars="0" w:firstLine="0"/>
        <w:jc w:val="center"/>
      </w:pPr>
    </w:p>
    <w:p w14:paraId="17D39E47" w14:textId="0D59068A" w:rsidR="00D95790" w:rsidRDefault="00000000">
      <w:pPr>
        <w:ind w:firstLine="480"/>
      </w:pPr>
      <w:r>
        <w:rPr>
          <w:rFonts w:hint="eastAsia"/>
        </w:rPr>
        <w:t xml:space="preserve">Although it is hard to peek at the internal algorithm implementation, it is certain that deep learning technology is also used. The algorithm is very likely to adopt the DeepLabV3 </w:t>
      </w:r>
      <w:r>
        <w:fldChar w:fldCharType="begin"/>
      </w:r>
      <w:r w:rsidR="004D22D3">
        <w:instrText xml:space="preserve"> ADDIN EN.CITE &lt;EndNote&gt;&lt;Cite&gt;&lt;Author&gt;Chen&lt;/Author&gt;&lt;Year&gt;2017&lt;/Year&gt;&lt;RecNum&gt;20&lt;/RecNum&gt;&lt;DisplayText&gt;[58]&lt;/DisplayText&gt;&lt;record&gt;&lt;rec-number&gt;20&lt;/rec-number&gt;&lt;foreign-keys&gt;&lt;key app="EN" db-id="a9p9sd5zca0xate9207x0ttfrx9aepe9wafr" timestamp="1685971156"&gt;20&lt;/key&gt;&lt;/foreign-keys&gt;&lt;ref-type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preprint arXiv:1706.05587&lt;/secondary-title&gt;&lt;/titles&gt;&lt;periodical&gt;&lt;full-title&gt;arXiv preprint arXiv:1706.05587&lt;/full-title&gt;&lt;/periodical&gt;&lt;dates&gt;&lt;year&gt;2017&lt;/year&gt;&lt;/dates&gt;&lt;urls&gt;&lt;/urls&gt;&lt;/record&gt;&lt;/Cite&gt;&lt;/EndNote&gt;</w:instrText>
      </w:r>
      <w:r>
        <w:fldChar w:fldCharType="separate"/>
      </w:r>
      <w:r w:rsidR="004D22D3">
        <w:rPr>
          <w:noProof/>
        </w:rPr>
        <w:t>[58]</w:t>
      </w:r>
      <w:r>
        <w:fldChar w:fldCharType="end"/>
      </w:r>
      <w:r>
        <w:rPr>
          <w:rFonts w:hint="eastAsia"/>
        </w:rPr>
        <w:t xml:space="preserve"> architecture with MobileNetV2 as the backbone of CNN </w:t>
      </w:r>
      <w:r>
        <w:fldChar w:fldCharType="begin"/>
      </w:r>
      <w:r w:rsidR="004D22D3">
        <w:instrText xml:space="preserve"> ADDIN EN.CITE &lt;EndNote&gt;&lt;Cite&gt;&lt;RecNum&gt;11&lt;/RecNum&gt;&lt;DisplayText&gt;[59]&lt;/DisplayText&gt;&lt;record&gt;&lt;rec-number&gt;11&lt;/rec-number&gt;&lt;foreign-keys&gt;&lt;key app="EN" db-id="a9p9sd5zca0xate9207x0ttfrx9aepe9wafr" timestamp="1685970227"&gt;11&lt;/key&gt;&lt;/foreign-keys&gt;&lt;ref-type name="Web Page"&gt;12&lt;/ref-type&gt;&lt;contributors&gt;&lt;/contributors&gt;&lt;titles&gt;&lt;title&gt;Core ML Models&lt;/title&gt;&lt;/titles&gt;&lt;dates&gt;&lt;/dates&gt;&lt;publisher&gt;APPLE Developer&lt;/publisher&gt;&lt;urls&gt;&lt;related-urls&gt;&lt;url&gt;https://developer.apple.com/machine-learning/models/&lt;/url&gt;&lt;/related-urls&gt;&lt;/urls&gt;&lt;/record&gt;&lt;/Cite&gt;&lt;/EndNote&gt;</w:instrText>
      </w:r>
      <w:r>
        <w:fldChar w:fldCharType="separate"/>
      </w:r>
      <w:r w:rsidR="004D22D3">
        <w:rPr>
          <w:noProof/>
        </w:rPr>
        <w:t>[59]</w:t>
      </w:r>
      <w:r>
        <w:fldChar w:fldCharType="end"/>
      </w:r>
      <w:r>
        <w:rPr>
          <w:rFonts w:eastAsia="新細明體" w:hint="eastAsia"/>
        </w:rPr>
        <w:t>,</w:t>
      </w:r>
      <w:r>
        <w:rPr>
          <w:rFonts w:hint="eastAsia"/>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rPr>
        <w:t>(</w:t>
      </w:r>
      <w:r>
        <w:rPr>
          <w:b/>
          <w:bCs/>
        </w:rPr>
        <w:fldChar w:fldCharType="begin"/>
      </w:r>
      <w:r>
        <w:rPr>
          <w:b/>
          <w:bCs/>
        </w:rPr>
        <w:instrText xml:space="preserve"> </w:instrText>
      </w:r>
      <w:r>
        <w:rPr>
          <w:rFonts w:hint="eastAsia"/>
          <w:b/>
          <w:bCs/>
        </w:rPr>
        <w:instrText>REF T3 \h</w:instrText>
      </w:r>
      <w:r>
        <w:rPr>
          <w:b/>
          <w:bCs/>
        </w:rPr>
        <w:instrText xml:space="preserve">  \* MERGEFORMAT </w:instrText>
      </w:r>
      <w:r>
        <w:rPr>
          <w:b/>
          <w:bCs/>
        </w:rPr>
      </w:r>
      <w:r>
        <w:rPr>
          <w:b/>
          <w:bCs/>
        </w:rPr>
        <w:fldChar w:fldCharType="separate"/>
      </w:r>
      <w:r w:rsidR="00E47AAC" w:rsidRPr="00E47AAC">
        <w:rPr>
          <w:rFonts w:hint="eastAsia"/>
          <w:b/>
          <w:bCs/>
        </w:rPr>
        <w:t xml:space="preserve">Table </w:t>
      </w:r>
      <w:r w:rsidR="00E47AAC" w:rsidRPr="00E47AAC">
        <w:rPr>
          <w:b/>
          <w:bCs/>
        </w:rPr>
        <w:t>3</w:t>
      </w:r>
      <w:r>
        <w:rPr>
          <w:b/>
          <w:bCs/>
        </w:rPr>
        <w:fldChar w:fldCharType="end"/>
      </w:r>
      <w:r>
        <w:rPr>
          <w:rFonts w:hint="eastAsia"/>
          <w:b/>
          <w:bCs/>
        </w:rPr>
        <w:t>)</w:t>
      </w:r>
      <w:r>
        <w:rPr>
          <w:rFonts w:hint="eastAsia"/>
        </w:rPr>
        <w:t>.</w:t>
      </w:r>
    </w:p>
    <w:p w14:paraId="2C6BD04E" w14:textId="77777777" w:rsidR="00D95790" w:rsidRDefault="00D95790">
      <w:pPr>
        <w:ind w:firstLineChars="0" w:firstLine="0"/>
        <w:rPr>
          <w:rFonts w:eastAsia="新細明體"/>
        </w:rPr>
      </w:pPr>
    </w:p>
    <w:p w14:paraId="12AB98D8" w14:textId="77777777" w:rsidR="0012012B" w:rsidRPr="0012012B" w:rsidRDefault="0012012B">
      <w:pPr>
        <w:ind w:firstLineChars="0" w:firstLine="0"/>
        <w:rPr>
          <w:rFonts w:eastAsia="新細明體"/>
        </w:rPr>
      </w:pPr>
    </w:p>
    <w:p w14:paraId="3F22FC64" w14:textId="77777777" w:rsidR="00D95790" w:rsidRDefault="00000000">
      <w:pPr>
        <w:pStyle w:val="TableType"/>
      </w:pPr>
      <w:bookmarkStart w:id="136" w:name="T3"/>
      <w:bookmarkStart w:id="137" w:name="_Toc138865722"/>
      <w:bookmarkStart w:id="138" w:name="_Toc139646679"/>
      <w:r>
        <w:rPr>
          <w:rFonts w:hint="eastAsia"/>
        </w:rPr>
        <w:lastRenderedPageBreak/>
        <w:t xml:space="preserve">Table </w:t>
      </w:r>
      <w:r>
        <w:t>3</w:t>
      </w:r>
      <w:bookmarkEnd w:id="136"/>
      <w:r>
        <w:rPr>
          <w:rFonts w:hint="eastAsia"/>
        </w:rPr>
        <w:t xml:space="preserve"> Comparison of custom </w:t>
      </w:r>
      <w:r>
        <w:rPr>
          <w:rFonts w:eastAsia="新細明體"/>
        </w:rPr>
        <w:t xml:space="preserve">model </w:t>
      </w:r>
      <w:r>
        <w:t>and official segmentation model</w:t>
      </w:r>
      <w:bookmarkEnd w:id="137"/>
      <w:bookmarkEnd w:id="138"/>
    </w:p>
    <w:tbl>
      <w:tblPr>
        <w:tblStyle w:val="af7"/>
        <w:tblW w:w="0" w:type="auto"/>
        <w:jc w:val="center"/>
        <w:tblBorders>
          <w:top w:val="double" w:sz="4" w:space="0" w:color="auto"/>
          <w:left w:val="none" w:sz="0" w:space="0" w:color="auto"/>
          <w:bottom w:val="double" w:sz="4" w:space="0" w:color="auto"/>
          <w:right w:val="none" w:sz="0" w:space="0" w:color="auto"/>
          <w:insideV w:val="none" w:sz="0" w:space="0" w:color="auto"/>
        </w:tblBorders>
        <w:tblLook w:val="04A0" w:firstRow="1" w:lastRow="0" w:firstColumn="1" w:lastColumn="0" w:noHBand="0" w:noVBand="1"/>
      </w:tblPr>
      <w:tblGrid>
        <w:gridCol w:w="2643"/>
        <w:gridCol w:w="2644"/>
        <w:gridCol w:w="2644"/>
      </w:tblGrid>
      <w:tr w:rsidR="00D95790" w14:paraId="4C099435" w14:textId="77777777">
        <w:trPr>
          <w:trHeight w:val="340"/>
          <w:jc w:val="center"/>
        </w:trPr>
        <w:tc>
          <w:tcPr>
            <w:tcW w:w="2643" w:type="dxa"/>
            <w:shd w:val="clear" w:color="auto" w:fill="FFFFFF" w:themeFill="background1"/>
            <w:vAlign w:val="center"/>
          </w:tcPr>
          <w:p w14:paraId="3C39656D" w14:textId="77777777" w:rsidR="00D95790" w:rsidRDefault="00000000">
            <w:pPr>
              <w:ind w:firstLineChars="0" w:firstLine="0"/>
              <w:jc w:val="center"/>
              <w:rPr>
                <w:b/>
                <w:bCs/>
              </w:rPr>
            </w:pPr>
            <w:r>
              <w:rPr>
                <w:rFonts w:hint="eastAsia"/>
                <w:b/>
                <w:bCs/>
              </w:rPr>
              <w:t>iPhone 11</w:t>
            </w:r>
          </w:p>
        </w:tc>
        <w:tc>
          <w:tcPr>
            <w:tcW w:w="2644" w:type="dxa"/>
            <w:shd w:val="clear" w:color="auto" w:fill="FFFFFF" w:themeFill="background1"/>
            <w:vAlign w:val="center"/>
          </w:tcPr>
          <w:p w14:paraId="00F4E7B5" w14:textId="77777777" w:rsidR="00D95790" w:rsidRDefault="00000000">
            <w:pPr>
              <w:ind w:firstLineChars="0" w:firstLine="0"/>
              <w:jc w:val="center"/>
              <w:rPr>
                <w:b/>
                <w:bCs/>
              </w:rPr>
            </w:pPr>
            <w:r>
              <w:rPr>
                <w:rFonts w:hint="eastAsia"/>
                <w:b/>
                <w:bCs/>
              </w:rPr>
              <w:t>Custom ML</w:t>
            </w:r>
          </w:p>
        </w:tc>
        <w:tc>
          <w:tcPr>
            <w:tcW w:w="2644" w:type="dxa"/>
            <w:shd w:val="clear" w:color="auto" w:fill="FFFFFF" w:themeFill="background1"/>
            <w:vAlign w:val="center"/>
          </w:tcPr>
          <w:p w14:paraId="4E69CDD0" w14:textId="77777777" w:rsidR="00D95790" w:rsidRDefault="00000000">
            <w:pPr>
              <w:ind w:firstLineChars="0" w:firstLine="0"/>
              <w:jc w:val="center"/>
              <w:rPr>
                <w:b/>
                <w:bCs/>
              </w:rPr>
            </w:pPr>
            <w:r>
              <w:rPr>
                <w:rFonts w:hint="eastAsia"/>
                <w:b/>
                <w:bCs/>
              </w:rPr>
              <w:t>Official ML</w:t>
            </w:r>
          </w:p>
        </w:tc>
      </w:tr>
      <w:tr w:rsidR="00D95790" w14:paraId="2FC0B131" w14:textId="77777777">
        <w:trPr>
          <w:trHeight w:val="327"/>
          <w:jc w:val="center"/>
        </w:trPr>
        <w:tc>
          <w:tcPr>
            <w:tcW w:w="2643" w:type="dxa"/>
            <w:shd w:val="clear" w:color="auto" w:fill="FFFFFF" w:themeFill="background1"/>
            <w:vAlign w:val="center"/>
          </w:tcPr>
          <w:p w14:paraId="26878CEC" w14:textId="77777777" w:rsidR="00D95790" w:rsidRDefault="00000000">
            <w:pPr>
              <w:ind w:firstLineChars="0" w:firstLine="0"/>
              <w:jc w:val="center"/>
              <w:rPr>
                <w:b/>
                <w:bCs/>
              </w:rPr>
            </w:pPr>
            <w:r>
              <w:rPr>
                <w:rFonts w:hint="eastAsia"/>
                <w:b/>
                <w:bCs/>
              </w:rPr>
              <w:t>Operation time</w:t>
            </w:r>
          </w:p>
        </w:tc>
        <w:tc>
          <w:tcPr>
            <w:tcW w:w="2644" w:type="dxa"/>
            <w:shd w:val="clear" w:color="auto" w:fill="FFFFFF" w:themeFill="background1"/>
            <w:vAlign w:val="center"/>
          </w:tcPr>
          <w:p w14:paraId="39360124" w14:textId="77777777" w:rsidR="00D95790" w:rsidRDefault="00000000">
            <w:pPr>
              <w:ind w:firstLineChars="0" w:firstLine="0"/>
              <w:jc w:val="center"/>
            </w:pPr>
            <w:r>
              <w:rPr>
                <w:rFonts w:hint="eastAsia"/>
              </w:rPr>
              <w:t xml:space="preserve">35 ~ 40 </w:t>
            </w:r>
            <w:proofErr w:type="spellStart"/>
            <w:r>
              <w:rPr>
                <w:rFonts w:hint="eastAsia"/>
              </w:rPr>
              <w:t>ms</w:t>
            </w:r>
            <w:proofErr w:type="spellEnd"/>
          </w:p>
        </w:tc>
        <w:tc>
          <w:tcPr>
            <w:tcW w:w="2644" w:type="dxa"/>
            <w:shd w:val="clear" w:color="auto" w:fill="FFFFFF" w:themeFill="background1"/>
            <w:vAlign w:val="center"/>
          </w:tcPr>
          <w:p w14:paraId="67D69FE3" w14:textId="77777777" w:rsidR="00D95790" w:rsidRDefault="00000000">
            <w:pPr>
              <w:ind w:firstLineChars="0" w:firstLine="0"/>
              <w:jc w:val="center"/>
            </w:pPr>
            <w:r>
              <w:rPr>
                <w:rFonts w:hint="eastAsia"/>
              </w:rPr>
              <w:t xml:space="preserve">10 ~ 20 </w:t>
            </w:r>
            <w:proofErr w:type="spellStart"/>
            <w:r>
              <w:rPr>
                <w:rFonts w:hint="eastAsia"/>
              </w:rPr>
              <w:t>ms</w:t>
            </w:r>
            <w:proofErr w:type="spellEnd"/>
          </w:p>
        </w:tc>
      </w:tr>
      <w:tr w:rsidR="00D95790" w14:paraId="3B70BB9B" w14:textId="77777777">
        <w:trPr>
          <w:trHeight w:val="340"/>
          <w:jc w:val="center"/>
        </w:trPr>
        <w:tc>
          <w:tcPr>
            <w:tcW w:w="2643" w:type="dxa"/>
            <w:shd w:val="clear" w:color="auto" w:fill="FFFFFF" w:themeFill="background1"/>
            <w:vAlign w:val="center"/>
          </w:tcPr>
          <w:p w14:paraId="0E5A6398" w14:textId="77777777" w:rsidR="00D95790" w:rsidRDefault="00000000">
            <w:pPr>
              <w:ind w:firstLineChars="0" w:firstLine="0"/>
              <w:jc w:val="center"/>
              <w:rPr>
                <w:b/>
                <w:bCs/>
              </w:rPr>
            </w:pPr>
            <w:r>
              <w:rPr>
                <w:rFonts w:hint="eastAsia"/>
                <w:b/>
                <w:bCs/>
              </w:rPr>
              <w:t>FPS</w:t>
            </w:r>
          </w:p>
        </w:tc>
        <w:tc>
          <w:tcPr>
            <w:tcW w:w="2644" w:type="dxa"/>
            <w:shd w:val="clear" w:color="auto" w:fill="FFFFFF" w:themeFill="background1"/>
            <w:vAlign w:val="center"/>
          </w:tcPr>
          <w:p w14:paraId="3CAB79F0" w14:textId="77777777" w:rsidR="00D95790" w:rsidRDefault="00000000">
            <w:pPr>
              <w:ind w:firstLineChars="0" w:firstLine="0"/>
              <w:jc w:val="center"/>
            </w:pPr>
            <w:r>
              <w:rPr>
                <w:rFonts w:hint="eastAsia"/>
              </w:rPr>
              <w:t>25 ~ 28</w:t>
            </w:r>
          </w:p>
        </w:tc>
        <w:tc>
          <w:tcPr>
            <w:tcW w:w="2644" w:type="dxa"/>
            <w:shd w:val="clear" w:color="auto" w:fill="FFFFFF" w:themeFill="background1"/>
            <w:vAlign w:val="center"/>
          </w:tcPr>
          <w:p w14:paraId="1971BD1D" w14:textId="77777777" w:rsidR="00D95790" w:rsidRDefault="00000000">
            <w:pPr>
              <w:ind w:firstLineChars="0" w:firstLine="0"/>
              <w:jc w:val="center"/>
            </w:pPr>
            <w:r>
              <w:rPr>
                <w:rFonts w:hint="eastAsia"/>
              </w:rPr>
              <w:t>50 ~ 100</w:t>
            </w:r>
          </w:p>
        </w:tc>
      </w:tr>
    </w:tbl>
    <w:p w14:paraId="6ED9FA61" w14:textId="77777777" w:rsidR="00D95790" w:rsidRDefault="00D95790">
      <w:pPr>
        <w:ind w:firstLineChars="0" w:firstLine="0"/>
        <w:jc w:val="center"/>
      </w:pPr>
    </w:p>
    <w:p w14:paraId="3B67499C" w14:textId="1CCEFB61" w:rsidR="00D95790" w:rsidRDefault="00000000">
      <w:pPr>
        <w:ind w:firstLine="480"/>
        <w:rPr>
          <w:rFonts w:eastAsia="新細明體"/>
        </w:rPr>
      </w:pPr>
      <w:r>
        <w:rPr>
          <w:rFonts w:hint="eastAsia"/>
        </w:rPr>
        <w:t xml:space="preserve">On the issue of how to render the dual-view preview screen to support the use of the ARMT system on the Cardboard, we quoted the third-party package ARHeadsetKit, which is an </w:t>
      </w:r>
      <w:r>
        <w:t>open-source</w:t>
      </w:r>
      <w:r>
        <w:rPr>
          <w:rFonts w:hint="eastAsia"/>
        </w:rPr>
        <w:t xml:space="preserve"> project that encapsulates ARKit and efficient rendering methods </w:t>
      </w:r>
      <w:r>
        <w:fldChar w:fldCharType="begin"/>
      </w:r>
      <w:r w:rsidR="004D22D3">
        <w:instrText xml:space="preserve"> ADDIN EN.CITE &lt;EndNote&gt;&lt;Cite&gt;&lt;Author&gt;Turner&lt;/Author&gt;&lt;Year&gt;2022&lt;/Year&gt;&lt;RecNum&gt;12&lt;/RecNum&gt;&lt;DisplayText&gt;[60]&lt;/DisplayText&gt;&lt;record&gt;&lt;rec-number&gt;12&lt;/rec-number&gt;&lt;foreign-keys&gt;&lt;key app="EN" db-id="a9p9sd5zca0xate9207x0ttfrx9aepe9wafr" timestamp="1685970536"&gt;12&lt;/key&gt;&lt;/foreign-keys&gt;&lt;ref-type name="Thesis"&gt;32&lt;/ref-type&gt;&lt;contributors&gt;&lt;authors&gt;&lt;author&gt;Philip Turner&lt;/author&gt;&lt;/authors&gt;&lt;/contributors&gt;&lt;titles&gt;&lt;title&gt;ARHeadsetKit: Bringing Affordable AR Headset Technology to the Masses&lt;/title&gt;&lt;/titles&gt;&lt;dates&gt;&lt;year&gt;2022&lt;/year&gt;&lt;/dates&gt;&lt;publisher&gt;Ocean Lakes High School&lt;/publisher&gt;&lt;urls&gt;&lt;/urls&gt;&lt;/record&gt;&lt;/Cite&gt;&lt;/EndNote&gt;</w:instrText>
      </w:r>
      <w:r>
        <w:fldChar w:fldCharType="separate"/>
      </w:r>
      <w:r w:rsidR="004D22D3">
        <w:rPr>
          <w:noProof/>
        </w:rPr>
        <w:t>[60]</w:t>
      </w:r>
      <w:r>
        <w:fldChar w:fldCharType="end"/>
      </w:r>
      <w:r>
        <w:rPr>
          <w:rFonts w:eastAsia="新細明體" w:hint="eastAsia"/>
        </w:rPr>
        <w:t xml:space="preserve">. ARHeadsetKit uses Metal </w:t>
      </w:r>
      <w:r>
        <w:rPr>
          <w:rFonts w:eastAsia="新細明體"/>
        </w:rPr>
        <w:t>frameworks</w:t>
      </w:r>
      <w:r>
        <w:rPr>
          <w:rFonts w:eastAsia="新細明體" w:hint="eastAsia"/>
        </w:rPr>
        <w:t xml:space="preserve"> and </w:t>
      </w:r>
      <w:r>
        <w:rPr>
          <w:rFonts w:eastAsia="新細明體"/>
        </w:rPr>
        <w:t>Single Instruction Multiple Data (</w:t>
      </w:r>
      <w:r>
        <w:rPr>
          <w:rFonts w:eastAsia="新細明體" w:hint="eastAsia"/>
        </w:rPr>
        <w:t>SIMD</w:t>
      </w:r>
      <w:r>
        <w:rPr>
          <w:rFonts w:eastAsia="新細明體"/>
        </w:rPr>
        <w:t>)</w:t>
      </w:r>
      <w:r>
        <w:rPr>
          <w:rFonts w:eastAsia="新細明體" w:hint="eastAsia"/>
        </w:rPr>
        <w:t xml:space="preserve"> </w:t>
      </w:r>
      <w:r>
        <w:rPr>
          <w:rFonts w:eastAsia="新細明體"/>
        </w:rPr>
        <w:t>API</w:t>
      </w:r>
      <w:r>
        <w:rPr>
          <w:rFonts w:eastAsia="新細明體" w:hint="eastAsia"/>
        </w:rPr>
        <w:t xml:space="preserve"> for efficient rendering. Metal is the framework provided by Apple to developers to directly access the </w:t>
      </w:r>
      <w:r>
        <w:rPr>
          <w:rFonts w:eastAsia="新細明體"/>
        </w:rPr>
        <w:t>GPU and</w:t>
      </w:r>
      <w:r>
        <w:rPr>
          <w:rFonts w:eastAsia="新細明體" w:hint="eastAsia"/>
        </w:rPr>
        <w:t xml:space="preserve"> can schedule and manage the rendering pipeline according to the usage situation. Metal's memory debugger can maximize the coordination of the workload of the CPU and GPU on rendering graphics, greatly reducing their idle time. </w:t>
      </w:r>
    </w:p>
    <w:p w14:paraId="047FAE95" w14:textId="77777777" w:rsidR="00D95790" w:rsidRDefault="00000000">
      <w:pPr>
        <w:ind w:firstLine="480"/>
        <w:rPr>
          <w:rFonts w:eastAsia="新細明體"/>
        </w:rPr>
      </w:pPr>
      <w:r>
        <w:rPr>
          <w:rFonts w:eastAsia="新細明體"/>
        </w:rPr>
        <w:t>In the rendering task, Metal can manage a piece of memory called frame buffer for the CPU and GPU to share, split the workload required to render one frame into multiple draw calls, and allocate two hard</w:t>
      </w:r>
      <w:r>
        <w:rPr>
          <w:rFonts w:eastAsia="新細明體" w:hint="eastAsia"/>
        </w:rPr>
        <w:t>ware</w:t>
      </w:r>
      <w:r>
        <w:rPr>
          <w:rFonts w:eastAsia="新細明體"/>
        </w:rPr>
        <w:t xml:space="preserve"> according to the amount of calculation</w:t>
      </w:r>
      <w:r>
        <w:rPr>
          <w:rFonts w:eastAsia="新細明體" w:hint="eastAsia"/>
        </w:rPr>
        <w:t xml:space="preserve">. </w:t>
      </w:r>
      <w:r>
        <w:rPr>
          <w:rFonts w:eastAsia="新細明體"/>
        </w:rPr>
        <w:t xml:space="preserve">In Metal development, shader and texture refer to the programmable stages and image data in the rendering pipeline, respectively. </w:t>
      </w:r>
      <w:r>
        <w:rPr>
          <w:rFonts w:eastAsia="新細明體" w:hint="eastAsia"/>
        </w:rPr>
        <w:t>S</w:t>
      </w:r>
      <w:r>
        <w:rPr>
          <w:rFonts w:eastAsia="新細明體"/>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eastAsia="新細明體" w:hint="eastAsia"/>
        </w:rPr>
        <w:t>s</w:t>
      </w:r>
      <w:r>
        <w:rPr>
          <w:rFonts w:eastAsia="新細明體"/>
        </w:rPr>
        <w:t xml:space="preserve">hader to provide texture, </w:t>
      </w:r>
      <w:proofErr w:type="gramStart"/>
      <w:r>
        <w:rPr>
          <w:rFonts w:eastAsia="新細明體"/>
        </w:rPr>
        <w:t>color</w:t>
      </w:r>
      <w:proofErr w:type="gramEnd"/>
      <w:r>
        <w:rPr>
          <w:rFonts w:eastAsia="新細明體"/>
        </w:rPr>
        <w:t xml:space="preserve"> and other image information for rendering.</w:t>
      </w:r>
      <w:r>
        <w:rPr>
          <w:rFonts w:eastAsia="新細明體" w:hint="eastAsia"/>
        </w:rPr>
        <w:t xml:space="preserve"> </w:t>
      </w:r>
      <w:r>
        <w:rPr>
          <w:rFonts w:eastAsia="新細明體"/>
        </w:rPr>
        <w:t xml:space="preserve">Compared with the multi-layer stack rendering provided by SwiftUI, Metal tends to use shaders to perform a series of rendering processing for a single texture and push the completed material to the frame buffer for display, </w:t>
      </w:r>
      <w:r>
        <w:rPr>
          <w:rFonts w:eastAsia="新細明體" w:hint="eastAsia"/>
        </w:rPr>
        <w:t>this can reduce</w:t>
      </w:r>
      <w:r>
        <w:rPr>
          <w:rFonts w:eastAsia="新細明體"/>
        </w:rPr>
        <w:t xml:space="preserve"> large amount of dynamic memory allocation and </w:t>
      </w:r>
      <w:r>
        <w:rPr>
          <w:rFonts w:eastAsia="新細明體" w:hint="eastAsia"/>
        </w:rPr>
        <w:t>free</w:t>
      </w:r>
      <w:r>
        <w:rPr>
          <w:rFonts w:eastAsia="新細明體"/>
        </w:rPr>
        <w:t>. In addition to coordinating the workload between hardware, the rendering efficiency is greatly improved.</w:t>
      </w:r>
    </w:p>
    <w:p w14:paraId="3159337E" w14:textId="747FDD22" w:rsidR="00D95790" w:rsidRDefault="00000000">
      <w:pPr>
        <w:ind w:firstLine="480"/>
        <w:rPr>
          <w:rFonts w:eastAsia="新細明體"/>
        </w:rPr>
      </w:pPr>
      <w:r>
        <w:rPr>
          <w:rFonts w:eastAsia="新細明體"/>
          <w:b/>
          <w:bCs/>
        </w:rPr>
        <w:fldChar w:fldCharType="begin"/>
      </w:r>
      <w:r>
        <w:rPr>
          <w:rFonts w:eastAsia="新細明體"/>
          <w:b/>
          <w:bCs/>
        </w:rPr>
        <w:instrText xml:space="preserve"> </w:instrText>
      </w:r>
      <w:r>
        <w:rPr>
          <w:rFonts w:eastAsia="新細明體" w:hint="eastAsia"/>
          <w:b/>
          <w:bCs/>
        </w:rPr>
        <w:instrText>REF F20 \h</w:instrText>
      </w:r>
      <w:r>
        <w:rPr>
          <w:rFonts w:eastAsia="新細明體"/>
          <w:b/>
          <w:bCs/>
        </w:rPr>
        <w:instrText xml:space="preserve">  \* MERGEFORMAT </w:instrText>
      </w:r>
      <w:r>
        <w:rPr>
          <w:rFonts w:eastAsia="新細明體"/>
          <w:b/>
          <w:bCs/>
        </w:rPr>
      </w:r>
      <w:r>
        <w:rPr>
          <w:rFonts w:eastAsia="新細明體"/>
          <w:b/>
          <w:bCs/>
        </w:rPr>
        <w:fldChar w:fldCharType="separate"/>
      </w:r>
      <w:r w:rsidR="00E47AAC" w:rsidRPr="00E47AAC">
        <w:rPr>
          <w:rFonts w:eastAsia="新細明體"/>
          <w:b/>
          <w:bCs/>
        </w:rPr>
        <w:t xml:space="preserve">Figure </w:t>
      </w:r>
      <w:r w:rsidR="00E47AAC" w:rsidRPr="00E47AAC">
        <w:rPr>
          <w:rFonts w:eastAsia="新細明體" w:hint="eastAsia"/>
          <w:b/>
          <w:bCs/>
        </w:rPr>
        <w:t>20</w:t>
      </w:r>
      <w:r>
        <w:rPr>
          <w:rFonts w:eastAsia="新細明體"/>
          <w:b/>
          <w:bCs/>
        </w:rPr>
        <w:fldChar w:fldCharType="end"/>
      </w:r>
      <w:r>
        <w:rPr>
          <w:rFonts w:eastAsia="新細明體" w:hint="eastAsia"/>
        </w:rPr>
        <w:t xml:space="preserve"> shows the full diagram of the latest version ARMT system. The work of the shader pipeline is managed by Metal, which can be allocated to the CPU or GPU in a reasonable proportion for concurrent operations (about 2:8</w:t>
      </w:r>
      <w:r>
        <w:rPr>
          <w:rFonts w:eastAsia="新細明體"/>
        </w:rPr>
        <w:t>) and</w:t>
      </w:r>
      <w:r>
        <w:rPr>
          <w:rFonts w:eastAsia="新細明體" w:hint="eastAsia"/>
        </w:rPr>
        <w:t xml:space="preserve"> share the memory of the frame buffer address. </w:t>
      </w:r>
    </w:p>
    <w:p w14:paraId="46192670" w14:textId="77777777" w:rsidR="00D95790" w:rsidRDefault="00D95790">
      <w:pPr>
        <w:ind w:firstLineChars="0" w:firstLine="0"/>
        <w:rPr>
          <w:rFonts w:eastAsia="新細明體"/>
        </w:rPr>
      </w:pPr>
    </w:p>
    <w:p w14:paraId="4DE48355" w14:textId="77777777" w:rsidR="00D95790" w:rsidRDefault="00000000">
      <w:pPr>
        <w:ind w:firstLineChars="0" w:firstLine="0"/>
        <w:jc w:val="center"/>
        <w:rPr>
          <w:rFonts w:eastAsia="新細明體"/>
        </w:rPr>
      </w:pPr>
      <w:r>
        <w:rPr>
          <w:rFonts w:eastAsia="新細明體" w:hint="eastAsia"/>
          <w:noProof/>
        </w:rPr>
        <w:lastRenderedPageBreak/>
        <w:drawing>
          <wp:inline distT="0" distB="0" distL="114300" distR="114300" wp14:anchorId="53923F61" wp14:editId="2C9640D5">
            <wp:extent cx="4769485" cy="4095750"/>
            <wp:effectExtent l="0" t="0" r="0" b="0"/>
            <wp:docPr id="17" name="Picture 1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cture1"/>
                    <pic:cNvPicPr>
                      <a:picLocks noChangeAspect="1"/>
                    </pic:cNvPicPr>
                  </pic:nvPicPr>
                  <pic:blipFill>
                    <a:blip r:embed="rId42"/>
                    <a:stretch>
                      <a:fillRect/>
                    </a:stretch>
                  </pic:blipFill>
                  <pic:spPr>
                    <a:xfrm>
                      <a:off x="0" y="0"/>
                      <a:ext cx="4817063" cy="4136491"/>
                    </a:xfrm>
                    <a:prstGeom prst="rect">
                      <a:avLst/>
                    </a:prstGeom>
                  </pic:spPr>
                </pic:pic>
              </a:graphicData>
            </a:graphic>
          </wp:inline>
        </w:drawing>
      </w:r>
      <w:r>
        <w:rPr>
          <w:rFonts w:eastAsia="新細明體" w:hint="eastAsia"/>
        </w:rPr>
        <w:t xml:space="preserve"> </w:t>
      </w:r>
    </w:p>
    <w:p w14:paraId="1D2DA788" w14:textId="701FD402" w:rsidR="00D95790" w:rsidRDefault="00000000" w:rsidP="00485728">
      <w:pPr>
        <w:pStyle w:val="FigureType"/>
        <w:rPr>
          <w:rFonts w:eastAsia="新細明體"/>
        </w:rPr>
      </w:pPr>
      <w:bookmarkStart w:id="139" w:name="F20"/>
      <w:bookmarkStart w:id="140" w:name="_Toc139646707"/>
      <w:r>
        <w:rPr>
          <w:rFonts w:eastAsia="新細明體"/>
        </w:rPr>
        <w:t xml:space="preserve">Figure </w:t>
      </w:r>
      <w:r>
        <w:rPr>
          <w:rFonts w:eastAsia="新細明體" w:hint="eastAsia"/>
        </w:rPr>
        <w:t>20</w:t>
      </w:r>
      <w:bookmarkEnd w:id="139"/>
      <w:r>
        <w:rPr>
          <w:rFonts w:eastAsia="新細明體"/>
        </w:rPr>
        <w:t xml:space="preserve"> System diagram for</w:t>
      </w:r>
      <w:r>
        <w:rPr>
          <w:rFonts w:eastAsia="新細明體" w:hint="eastAsia"/>
        </w:rPr>
        <w:t xml:space="preserve"> final version of</w:t>
      </w:r>
      <w:r>
        <w:rPr>
          <w:rFonts w:eastAsia="新細明體"/>
        </w:rPr>
        <w:t xml:space="preserve"> ARMT </w:t>
      </w:r>
      <w:r>
        <w:rPr>
          <w:rFonts w:eastAsia="新細明體" w:hint="eastAsia"/>
        </w:rPr>
        <w:t>system</w:t>
      </w:r>
      <w:bookmarkEnd w:id="140"/>
    </w:p>
    <w:p w14:paraId="7B80DF80" w14:textId="77777777" w:rsidR="00D95790" w:rsidRDefault="00D95790">
      <w:pPr>
        <w:ind w:firstLineChars="0" w:firstLine="0"/>
        <w:jc w:val="center"/>
        <w:rPr>
          <w:rFonts w:eastAsia="新細明體"/>
        </w:rPr>
      </w:pPr>
    </w:p>
    <w:p w14:paraId="1A0B1C33" w14:textId="77777777" w:rsidR="00D95790" w:rsidRDefault="00000000">
      <w:pPr>
        <w:pStyle w:val="2"/>
      </w:pPr>
      <w:bookmarkStart w:id="141" w:name="_Toc139648195"/>
      <w:r>
        <w:rPr>
          <w:rFonts w:hint="eastAsia"/>
        </w:rPr>
        <w:t>2.3 EXPERIMENTAL DESIGN</w:t>
      </w:r>
      <w:bookmarkEnd w:id="141"/>
    </w:p>
    <w:p w14:paraId="37459D2E" w14:textId="77777777" w:rsidR="00D95790" w:rsidRDefault="00000000">
      <w:pPr>
        <w:pStyle w:val="2"/>
      </w:pPr>
      <w:bookmarkStart w:id="142" w:name="_Toc139648196"/>
      <w:r>
        <w:rPr>
          <w:rFonts w:hint="eastAsia"/>
        </w:rPr>
        <w:t>2.3.1 Purpose</w:t>
      </w:r>
      <w:bookmarkEnd w:id="142"/>
    </w:p>
    <w:p w14:paraId="04ABC096" w14:textId="77777777" w:rsidR="00D95790" w:rsidRDefault="00000000">
      <w:pPr>
        <w:ind w:firstLine="480"/>
        <w:rPr>
          <w:rFonts w:eastAsia="新細明體"/>
        </w:rPr>
      </w:pPr>
      <w:r>
        <w:rPr>
          <w:rFonts w:eastAsia="新細明體" w:hint="eastAsia"/>
        </w:rPr>
        <w:t>T</w:t>
      </w:r>
      <w:r>
        <w:rPr>
          <w:rFonts w:eastAsia="新細明體"/>
        </w:rPr>
        <w:t>o identify the difference in treatment effects between ARMT and traditional mirror therapy, this pilot experiment is designed to investigate the difference in immediate effects on upper limb performance of the hands between receiving ARMT and MT intervention among healthy subjects. Since MT already had many literatures and experiments to prove its effectiveness in stroke rehabilitation, the ARMT, as the innovative rehabilitation method inspired by MT, needs to show the corresponding evidence in practical circumstances. The whole process of the experiment was held by the therapist from department of rehabilitation in NCKU hospital and the thesis author.</w:t>
      </w:r>
    </w:p>
    <w:p w14:paraId="4C07E9EC" w14:textId="77777777" w:rsidR="00D95790" w:rsidRDefault="00000000">
      <w:pPr>
        <w:pStyle w:val="2"/>
      </w:pPr>
      <w:bookmarkStart w:id="143" w:name="_Toc139648197"/>
      <w:r>
        <w:rPr>
          <w:rFonts w:hint="eastAsia"/>
        </w:rPr>
        <w:t xml:space="preserve">2.3.2 </w:t>
      </w:r>
      <w:commentRangeStart w:id="144"/>
      <w:r>
        <w:rPr>
          <w:rFonts w:hint="eastAsia"/>
        </w:rPr>
        <w:t>Participant Criteria</w:t>
      </w:r>
      <w:bookmarkEnd w:id="143"/>
      <w:commentRangeEnd w:id="144"/>
      <w:r w:rsidR="009749C8">
        <w:rPr>
          <w:rStyle w:val="a3"/>
          <w:b w:val="0"/>
          <w:bCs w:val="0"/>
        </w:rPr>
        <w:commentReference w:id="144"/>
      </w:r>
    </w:p>
    <w:p w14:paraId="66A5DBBF" w14:textId="2118ECC8" w:rsidR="00D95790" w:rsidRDefault="00000000">
      <w:pPr>
        <w:ind w:firstLine="480"/>
        <w:rPr>
          <w:lang w:val="es-ES"/>
        </w:rPr>
      </w:pPr>
      <w:del w:id="145" w:author="黃柏瑜" w:date="2023-07-17T16:34:00Z">
        <w:r w:rsidDel="009749C8">
          <w:rPr>
            <w:lang w:val="es-ES"/>
          </w:rPr>
          <w:delText>30 subjects (17 males, 13 females) with the</w:delText>
        </w:r>
        <w:r w:rsidDel="009749C8">
          <w:rPr>
            <w:rFonts w:eastAsia="新細明體" w:hint="eastAsia"/>
            <w:lang w:val="es-ES"/>
          </w:rPr>
          <w:delText xml:space="preserve"> </w:delText>
        </w:r>
        <w:r w:rsidDel="009749C8">
          <w:rPr>
            <w:lang w:val="es-ES"/>
          </w:rPr>
          <w:delText xml:space="preserve">mean age of 23.0 ± 2.7 years old were recruited. </w:delText>
        </w:r>
      </w:del>
      <w:ins w:id="146" w:author="黃柏瑜" w:date="2023-07-17T16:34:00Z">
        <w:r w:rsidR="009749C8">
          <w:rPr>
            <w:lang w:val="es-ES"/>
          </w:rPr>
          <w:t xml:space="preserve">The subjects would </w:t>
        </w:r>
      </w:ins>
      <w:r>
        <w:rPr>
          <w:lang w:val="es-ES"/>
        </w:rPr>
        <w:t xml:space="preserve">randomly divided into two groups and be asked to </w:t>
      </w:r>
      <w:r>
        <w:rPr>
          <w:lang w:val="es-ES"/>
        </w:rPr>
        <w:lastRenderedPageBreak/>
        <w:t xml:space="preserve">undergo two one-session interventions. The subjects recruited in this experiment should have no current or past history of neuromuscular or orthopedic problems in the upper extremities. Both groups received 30 minutes of ARMT or MT rehabilitation, after the one-week wash-out period, changing intervention groups respectively </w:t>
      </w:r>
      <w:r>
        <w:rPr>
          <w:b/>
          <w:bCs/>
          <w:lang w:val="es-ES"/>
        </w:rPr>
        <w:t>(</w:t>
      </w:r>
      <w:r w:rsidR="00485728" w:rsidRPr="00485728">
        <w:rPr>
          <w:b/>
          <w:bCs/>
          <w:lang w:val="es-ES"/>
        </w:rPr>
        <w:fldChar w:fldCharType="begin"/>
      </w:r>
      <w:r w:rsidR="00485728" w:rsidRPr="00485728">
        <w:rPr>
          <w:b/>
          <w:bCs/>
          <w:lang w:val="es-ES"/>
        </w:rPr>
        <w:instrText xml:space="preserve"> REF F21 \h  \* MERGEFORMAT </w:instrText>
      </w:r>
      <w:r w:rsidR="00485728" w:rsidRPr="00485728">
        <w:rPr>
          <w:b/>
          <w:bCs/>
          <w:lang w:val="es-ES"/>
        </w:rPr>
      </w:r>
      <w:r w:rsidR="00485728" w:rsidRPr="00485728">
        <w:rPr>
          <w:b/>
          <w:bCs/>
          <w:lang w:val="es-ES"/>
        </w:rPr>
        <w:fldChar w:fldCharType="separate"/>
      </w:r>
      <w:r w:rsidR="00E47AAC" w:rsidRPr="00E47AAC">
        <w:rPr>
          <w:rFonts w:eastAsia="新細明體"/>
          <w:b/>
          <w:bCs/>
        </w:rPr>
        <w:t>Figure 21</w:t>
      </w:r>
      <w:r w:rsidR="00485728" w:rsidRPr="00485728">
        <w:rPr>
          <w:b/>
          <w:bCs/>
          <w:lang w:val="es-ES"/>
        </w:rPr>
        <w:fldChar w:fldCharType="end"/>
      </w:r>
      <w:r>
        <w:rPr>
          <w:b/>
          <w:bCs/>
          <w:lang w:val="es-ES"/>
        </w:rPr>
        <w:t>)</w:t>
      </w:r>
      <w:r>
        <w:rPr>
          <w:lang w:val="es-ES"/>
        </w:rPr>
        <w:t>. Before receiving the intervention, all of the subjects must be evaluated their upper limb functionality by the therapists as a pre-test.</w:t>
      </w:r>
    </w:p>
    <w:p w14:paraId="03EC2680" w14:textId="77777777" w:rsidR="00D95790" w:rsidRDefault="00D95790">
      <w:pPr>
        <w:ind w:firstLine="480"/>
        <w:rPr>
          <w:lang w:val="es-ES"/>
        </w:rPr>
      </w:pPr>
    </w:p>
    <w:p w14:paraId="158DB67F" w14:textId="77777777" w:rsidR="00D95790" w:rsidRDefault="00000000">
      <w:pPr>
        <w:ind w:firstLineChars="0" w:firstLine="0"/>
        <w:jc w:val="center"/>
        <w:rPr>
          <w:rFonts w:eastAsia="新細明體"/>
        </w:rPr>
      </w:pPr>
      <w:r>
        <w:rPr>
          <w:noProof/>
        </w:rPr>
        <w:drawing>
          <wp:inline distT="0" distB="0" distL="114300" distR="114300" wp14:anchorId="677A4BCC" wp14:editId="59BAAD32">
            <wp:extent cx="4917440" cy="5229225"/>
            <wp:effectExtent l="0" t="0" r="0" b="0"/>
            <wp:docPr id="3" name="Picture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一張含有 文字, 螢幕擷取畫面, 圖表, 行 的圖片&#10;&#10;自動產生的描述"/>
                    <pic:cNvPicPr>
                      <a:picLocks noChangeAspect="1"/>
                    </pic:cNvPicPr>
                  </pic:nvPicPr>
                  <pic:blipFill>
                    <a:blip r:embed="rId43"/>
                    <a:stretch>
                      <a:fillRect/>
                    </a:stretch>
                  </pic:blipFill>
                  <pic:spPr>
                    <a:xfrm>
                      <a:off x="0" y="0"/>
                      <a:ext cx="4934404" cy="5246671"/>
                    </a:xfrm>
                    <a:prstGeom prst="rect">
                      <a:avLst/>
                    </a:prstGeom>
                    <a:noFill/>
                    <a:ln>
                      <a:noFill/>
                    </a:ln>
                  </pic:spPr>
                </pic:pic>
              </a:graphicData>
            </a:graphic>
          </wp:inline>
        </w:drawing>
      </w:r>
    </w:p>
    <w:p w14:paraId="789EF03D" w14:textId="19987133" w:rsidR="00D95790" w:rsidRDefault="00000000">
      <w:pPr>
        <w:pStyle w:val="FigureType"/>
        <w:rPr>
          <w:rFonts w:eastAsia="新細明體"/>
        </w:rPr>
      </w:pPr>
      <w:bookmarkStart w:id="147" w:name="F21"/>
      <w:bookmarkStart w:id="148" w:name="_Toc139646708"/>
      <w:r>
        <w:rPr>
          <w:rFonts w:eastAsia="新細明體"/>
        </w:rPr>
        <w:t>Figure 2</w:t>
      </w:r>
      <w:r w:rsidR="00485728">
        <w:rPr>
          <w:rFonts w:eastAsia="新細明體"/>
        </w:rPr>
        <w:t>1</w:t>
      </w:r>
      <w:bookmarkEnd w:id="147"/>
      <w:r>
        <w:rPr>
          <w:rFonts w:eastAsia="新細明體"/>
        </w:rPr>
        <w:t xml:space="preserve"> Flow chart of the clinical trial in healthy subjects</w:t>
      </w:r>
      <w:bookmarkEnd w:id="148"/>
    </w:p>
    <w:p w14:paraId="047346A8" w14:textId="77777777" w:rsidR="00D95790" w:rsidRDefault="00D95790">
      <w:pPr>
        <w:ind w:firstLineChars="0" w:firstLine="0"/>
        <w:jc w:val="center"/>
        <w:rPr>
          <w:rFonts w:eastAsia="新細明體"/>
          <w:b/>
          <w:bCs/>
        </w:rPr>
      </w:pPr>
    </w:p>
    <w:p w14:paraId="556A3D1F" w14:textId="77777777" w:rsidR="00D95790" w:rsidRDefault="00000000">
      <w:pPr>
        <w:pStyle w:val="2"/>
        <w:rPr>
          <w:rFonts w:eastAsia="標楷體"/>
        </w:rPr>
      </w:pPr>
      <w:bookmarkStart w:id="149" w:name="_Toc139648198"/>
      <w:r>
        <w:rPr>
          <w:rFonts w:hint="eastAsia"/>
        </w:rPr>
        <w:t xml:space="preserve">2.3.3 </w:t>
      </w:r>
      <w:r>
        <w:rPr>
          <w:rFonts w:eastAsia="標楷體"/>
        </w:rPr>
        <w:t>Procedure</w:t>
      </w:r>
      <w:bookmarkEnd w:id="149"/>
    </w:p>
    <w:p w14:paraId="67B7C0E6" w14:textId="2C0AEDBD" w:rsidR="00D95790" w:rsidRDefault="00000000">
      <w:pPr>
        <w:ind w:firstLine="480"/>
        <w:rPr>
          <w:lang w:val="es-ES"/>
        </w:rPr>
      </w:pPr>
      <w:r>
        <w:rPr>
          <w:lang w:val="es-ES"/>
        </w:rPr>
        <w:t>The MT condition (with a mirror box) or ARMT condition (including an iPhone and a VRG headset) were deployed in the experiment</w:t>
      </w:r>
      <w:r>
        <w:rPr>
          <w:rFonts w:ascii="新細明體" w:eastAsia="新細明體" w:hAnsi="新細明體" w:hint="eastAsia"/>
          <w:lang w:val="es-ES"/>
        </w:rPr>
        <w:t xml:space="preserve"> </w:t>
      </w:r>
      <w:r>
        <w:rPr>
          <w:b/>
          <w:bCs/>
        </w:rPr>
        <w:t>(</w:t>
      </w:r>
      <w:r w:rsidR="00485728" w:rsidRPr="00485728">
        <w:rPr>
          <w:b/>
          <w:bCs/>
        </w:rPr>
        <w:fldChar w:fldCharType="begin"/>
      </w:r>
      <w:r w:rsidR="00485728" w:rsidRPr="00485728">
        <w:rPr>
          <w:b/>
          <w:bCs/>
        </w:rPr>
        <w:instrText xml:space="preserve"> REF F22 \h  \* MERGEFORMAT </w:instrText>
      </w:r>
      <w:r w:rsidR="00485728" w:rsidRPr="00485728">
        <w:rPr>
          <w:b/>
          <w:bCs/>
        </w:rPr>
      </w:r>
      <w:r w:rsidR="00485728" w:rsidRPr="00485728">
        <w:rPr>
          <w:b/>
          <w:bCs/>
        </w:rPr>
        <w:fldChar w:fldCharType="separate"/>
      </w:r>
      <w:r w:rsidR="00E47AAC" w:rsidRPr="00E47AAC">
        <w:rPr>
          <w:b/>
          <w:bCs/>
          <w:lang w:val="es-ES"/>
        </w:rPr>
        <w:t>Figure 22</w:t>
      </w:r>
      <w:r w:rsidR="00485728" w:rsidRPr="00485728">
        <w:rPr>
          <w:b/>
          <w:bCs/>
        </w:rPr>
        <w:fldChar w:fldCharType="end"/>
      </w:r>
      <w:r>
        <w:rPr>
          <w:b/>
          <w:bCs/>
        </w:rPr>
        <w:t>)</w:t>
      </w:r>
      <w:r>
        <w:rPr>
          <w:lang w:val="es-ES"/>
        </w:rPr>
        <w:t xml:space="preserve">. For all healthy </w:t>
      </w:r>
      <w:r>
        <w:rPr>
          <w:lang w:val="es-ES"/>
        </w:rPr>
        <w:lastRenderedPageBreak/>
        <w:t>subjects, they were told to sit on a chair and placed both of their hands on the table, and their right hand was instructed to stay still. This is for the purpose of regarding right hand side as an affectation of stroke patients’ hemiplegia side.</w:t>
      </w:r>
    </w:p>
    <w:p w14:paraId="0F703450" w14:textId="77777777" w:rsidR="00D95790" w:rsidRDefault="00D95790">
      <w:pPr>
        <w:ind w:firstLine="480"/>
        <w:rPr>
          <w:lang w:val="es-ES"/>
        </w:rPr>
      </w:pPr>
    </w:p>
    <w:p w14:paraId="5E93A519" w14:textId="77777777" w:rsidR="00D95790" w:rsidRDefault="00000000">
      <w:pPr>
        <w:ind w:firstLine="480"/>
        <w:jc w:val="center"/>
        <w:rPr>
          <w:lang w:val="es-ES"/>
        </w:rPr>
      </w:pPr>
      <w:r>
        <w:rPr>
          <w:noProof/>
          <w:lang w:val="es-ES"/>
        </w:rPr>
        <w:drawing>
          <wp:inline distT="0" distB="0" distL="0" distR="0" wp14:anchorId="69933A11" wp14:editId="50279563">
            <wp:extent cx="2428240" cy="1419225"/>
            <wp:effectExtent l="0" t="0" r="0" b="0"/>
            <wp:docPr id="1850352500" name="圖片 1" descr="一張含有 人員, 牆, 室內,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52500" name="圖片 1" descr="一張含有 人員, 牆, 室內, 服裝 的圖片&#10;&#10;自動產生的描述"/>
                    <pic:cNvPicPr>
                      <a:picLocks noChangeAspect="1"/>
                    </pic:cNvPicPr>
                  </pic:nvPicPr>
                  <pic:blipFill>
                    <a:blip r:embed="rId44" cstate="print">
                      <a:extLst>
                        <a:ext uri="{28A0092B-C50C-407E-A947-70E740481C1C}">
                          <a14:useLocalDpi xmlns:a14="http://schemas.microsoft.com/office/drawing/2010/main" val="0"/>
                        </a:ext>
                      </a:extLst>
                    </a:blip>
                    <a:srcRect l="14904"/>
                    <a:stretch>
                      <a:fillRect/>
                    </a:stretch>
                  </pic:blipFill>
                  <pic:spPr>
                    <a:xfrm>
                      <a:off x="0" y="0"/>
                      <a:ext cx="2428240" cy="1419225"/>
                    </a:xfrm>
                    <a:prstGeom prst="rect">
                      <a:avLst/>
                    </a:prstGeom>
                    <a:ln>
                      <a:noFill/>
                    </a:ln>
                  </pic:spPr>
                </pic:pic>
              </a:graphicData>
            </a:graphic>
          </wp:inline>
        </w:drawing>
      </w:r>
      <w:r>
        <w:rPr>
          <w:rFonts w:eastAsia="新細明體"/>
          <w:lang w:val="es-ES"/>
        </w:rPr>
        <w:t xml:space="preserve"> </w:t>
      </w:r>
      <w:r>
        <w:rPr>
          <w:noProof/>
        </w:rPr>
        <w:drawing>
          <wp:inline distT="0" distB="0" distL="0" distR="0" wp14:anchorId="199AD06F" wp14:editId="633AE127">
            <wp:extent cx="2417445" cy="1417955"/>
            <wp:effectExtent l="0" t="0" r="1905" b="0"/>
            <wp:docPr id="331947742" name="圖片 1" descr="一張含有 人員, 室內, 小工具, 手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7742" name="圖片 1" descr="一張含有 人員, 室內, 小工具, 手腕 的圖片&#10;&#10;自動產生的描述"/>
                    <pic:cNvPicPr>
                      <a:picLocks noChangeAspect="1"/>
                    </pic:cNvPicPr>
                  </pic:nvPicPr>
                  <pic:blipFill>
                    <a:blip r:embed="rId45"/>
                    <a:srcRect l="21770" t="31029"/>
                    <a:stretch>
                      <a:fillRect/>
                    </a:stretch>
                  </pic:blipFill>
                  <pic:spPr>
                    <a:xfrm>
                      <a:off x="0" y="0"/>
                      <a:ext cx="2427751" cy="1424296"/>
                    </a:xfrm>
                    <a:prstGeom prst="rect">
                      <a:avLst/>
                    </a:prstGeom>
                    <a:ln>
                      <a:noFill/>
                    </a:ln>
                  </pic:spPr>
                </pic:pic>
              </a:graphicData>
            </a:graphic>
          </wp:inline>
        </w:drawing>
      </w:r>
    </w:p>
    <w:p w14:paraId="61318739" w14:textId="0B47F3A4" w:rsidR="00D95790" w:rsidRDefault="00000000">
      <w:pPr>
        <w:pStyle w:val="FigureType"/>
        <w:ind w:firstLine="480"/>
        <w:rPr>
          <w:lang w:val="es-ES"/>
        </w:rPr>
      </w:pPr>
      <w:bookmarkStart w:id="150" w:name="F22"/>
      <w:bookmarkStart w:id="151" w:name="_Toc139646709"/>
      <w:r>
        <w:rPr>
          <w:lang w:val="es-ES"/>
        </w:rPr>
        <w:t>Figure 2</w:t>
      </w:r>
      <w:r w:rsidR="00485728">
        <w:rPr>
          <w:rFonts w:eastAsia="新細明體"/>
        </w:rPr>
        <w:t>2</w:t>
      </w:r>
      <w:bookmarkEnd w:id="150"/>
      <w:r>
        <w:rPr>
          <w:lang w:val="es-ES"/>
        </w:rPr>
        <w:t xml:space="preserve"> MT condition mirror box (left) and ARMT condition (right)</w:t>
      </w:r>
      <w:bookmarkEnd w:id="151"/>
    </w:p>
    <w:p w14:paraId="441D7910" w14:textId="77777777" w:rsidR="00D95790" w:rsidRDefault="00D95790">
      <w:pPr>
        <w:ind w:firstLine="480"/>
        <w:rPr>
          <w:lang w:val="es-ES"/>
        </w:rPr>
      </w:pPr>
    </w:p>
    <w:p w14:paraId="12C63A17" w14:textId="68826806" w:rsidR="00756CDA" w:rsidRDefault="00000000" w:rsidP="00756CDA">
      <w:pPr>
        <w:ind w:firstLine="480"/>
        <w:rPr>
          <w:rFonts w:eastAsia="標楷體"/>
        </w:rPr>
      </w:pPr>
      <w:r>
        <w:rPr>
          <w:lang w:val="es-ES"/>
        </w:rPr>
        <w:t xml:space="preserve">During the first 10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w:t>
      </w:r>
      <w:r>
        <w:rPr>
          <w:b/>
          <w:bCs/>
          <w:lang w:val="es-ES"/>
        </w:rPr>
        <w:t>(</w:t>
      </w:r>
      <w:r w:rsidR="00485728" w:rsidRPr="00485728">
        <w:rPr>
          <w:b/>
          <w:bCs/>
          <w:lang w:val="es-ES"/>
        </w:rPr>
        <w:fldChar w:fldCharType="begin"/>
      </w:r>
      <w:r w:rsidR="00485728" w:rsidRPr="00485728">
        <w:rPr>
          <w:b/>
          <w:bCs/>
          <w:lang w:val="es-ES"/>
        </w:rPr>
        <w:instrText xml:space="preserve"> REF F23 \h  \* MERGEFORMAT </w:instrText>
      </w:r>
      <w:r w:rsidR="00485728" w:rsidRPr="00485728">
        <w:rPr>
          <w:b/>
          <w:bCs/>
          <w:lang w:val="es-ES"/>
        </w:rPr>
      </w:r>
      <w:r w:rsidR="00485728" w:rsidRPr="00485728">
        <w:rPr>
          <w:b/>
          <w:bCs/>
          <w:lang w:val="es-ES"/>
        </w:rPr>
        <w:fldChar w:fldCharType="separate"/>
      </w:r>
      <w:r w:rsidR="00E47AAC" w:rsidRPr="00E47AAC">
        <w:rPr>
          <w:b/>
          <w:bCs/>
          <w:lang w:val="es-ES"/>
        </w:rPr>
        <w:t>Figure 23</w:t>
      </w:r>
      <w:r w:rsidR="00485728" w:rsidRPr="00485728">
        <w:rPr>
          <w:b/>
          <w:bCs/>
          <w:lang w:val="es-ES"/>
        </w:rPr>
        <w:fldChar w:fldCharType="end"/>
      </w:r>
      <w:r>
        <w:rPr>
          <w:b/>
          <w:bCs/>
          <w:lang w:val="es-ES"/>
        </w:rPr>
        <w:t>)</w:t>
      </w:r>
      <w:r>
        <w:rPr>
          <w:rFonts w:eastAsia="新細明體"/>
          <w:lang w:val="es-ES"/>
        </w:rPr>
        <w:t>.</w:t>
      </w:r>
      <w:r>
        <w:rPr>
          <w:rFonts w:eastAsia="新細明體"/>
          <w:b/>
          <w:bCs/>
          <w:lang w:val="es-ES"/>
        </w:rPr>
        <w:t xml:space="preserve"> </w:t>
      </w:r>
      <w:r>
        <w:rPr>
          <w:rFonts w:eastAsia="新細明體"/>
          <w:lang w:val="es-ES"/>
        </w:rPr>
        <w:t xml:space="preserve">The position refers to the channel position established by other </w:t>
      </w:r>
      <w:r>
        <w:rPr>
          <w:rFonts w:eastAsia="新細明體" w:hint="eastAsia"/>
          <w:lang w:val="es-ES"/>
        </w:rPr>
        <w:t>literature</w:t>
      </w:r>
      <w:r>
        <w:rPr>
          <w:rFonts w:eastAsia="新細明體"/>
          <w:lang w:val="es-ES"/>
        </w:rPr>
        <w:t xml:space="preserve"> that use fNIRS as MT efficacy analysis. For MT experiments, hand movement must be involved, so almost all literatures will choose the motor cortex on both sides. In addition, some literatures want to observe the sense of coordination and immersion of MT subjects through fNIRS or fMRI. For this purpose, the prefrontal cortex is usually selected as the observation Region of Interest (ROI)</w:t>
      </w:r>
      <w:r>
        <w:rPr>
          <w:rFonts w:eastAsia="新細明體" w:hint="eastAsia"/>
          <w:lang w:val="es-ES"/>
        </w:rPr>
        <w:t xml:space="preserve"> </w:t>
      </w:r>
      <w:r>
        <w:rPr>
          <w:rFonts w:eastAsia="新細明體"/>
          <w:lang w:val="es-ES"/>
        </w:rPr>
        <w:fldChar w:fldCharType="begin">
          <w:fldData xml:space="preserve">PEVuZE5vdGU+PENpdGU+PEF1dGhvcj5NaWhhcmE8L0F1dGhvcj48WWVhcj4yMDEyPC9ZZWFyPjxS
ZWNOdW0+MTg8L1JlY051bT48RGlzcGxheVRleHQ+WzQ2LCA0OCwgNjEsIDYyXTwvRGlzcGxheVRl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
</w:fldData>
        </w:fldChar>
      </w:r>
      <w:r w:rsidR="004D22D3">
        <w:rPr>
          <w:rFonts w:eastAsia="新細明體"/>
          <w:lang w:val="es-ES"/>
        </w:rPr>
        <w:instrText xml:space="preserve"> ADDIN EN.CITE </w:instrText>
      </w:r>
      <w:r w:rsidR="004D22D3">
        <w:rPr>
          <w:rFonts w:eastAsia="新細明體"/>
          <w:lang w:val="es-ES"/>
        </w:rPr>
        <w:fldChar w:fldCharType="begin">
          <w:fldData xml:space="preserve">PEVuZE5vdGU+PENpdGU+PEF1dGhvcj5NaWhhcmE8L0F1dGhvcj48WWVhcj4yMDEyPC9ZZWFyPjxS
ZWNOdW0+MTg8L1JlY051bT48RGlzcGxheVRleHQ+WzQ2LCA0OCwgNjEsIDYyXTwvRGlzcGxheVRl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
</w:fldData>
        </w:fldChar>
      </w:r>
      <w:r w:rsidR="004D22D3">
        <w:rPr>
          <w:rFonts w:eastAsia="新細明體"/>
          <w:lang w:val="es-ES"/>
        </w:rPr>
        <w:instrText xml:space="preserve"> ADDIN EN.CITE.DATA </w:instrText>
      </w:r>
      <w:r w:rsidR="004D22D3">
        <w:rPr>
          <w:rFonts w:eastAsia="新細明體"/>
          <w:lang w:val="es-ES"/>
        </w:rPr>
      </w:r>
      <w:r w:rsidR="004D22D3">
        <w:rPr>
          <w:rFonts w:eastAsia="新細明體"/>
          <w:lang w:val="es-ES"/>
        </w:rPr>
        <w:fldChar w:fldCharType="end"/>
      </w:r>
      <w:r>
        <w:rPr>
          <w:rFonts w:eastAsia="新細明體"/>
          <w:lang w:val="es-ES"/>
        </w:rPr>
      </w:r>
      <w:r>
        <w:rPr>
          <w:rFonts w:eastAsia="新細明體"/>
          <w:lang w:val="es-ES"/>
        </w:rPr>
        <w:fldChar w:fldCharType="separate"/>
      </w:r>
      <w:r w:rsidR="004D22D3">
        <w:rPr>
          <w:rFonts w:eastAsia="新細明體"/>
          <w:noProof/>
          <w:lang w:val="es-ES"/>
        </w:rPr>
        <w:t>[46, 48, 61, 62]</w:t>
      </w:r>
      <w:r>
        <w:rPr>
          <w:rFonts w:eastAsia="新細明體"/>
          <w:lang w:val="es-ES"/>
        </w:rPr>
        <w:fldChar w:fldCharType="end"/>
      </w:r>
      <w:r>
        <w:rPr>
          <w:rFonts w:eastAsia="新細明體" w:hint="eastAsia"/>
        </w:rPr>
        <w:t>. T</w:t>
      </w:r>
      <w:r>
        <w:rPr>
          <w:lang w:val="es-ES"/>
        </w:rPr>
        <w:t>he experiments in both MT and ARMT conditions were arranged in a 1-minute block design repeated 10 times, including the first 30 seconds rest stage with eyes closed</w:t>
      </w:r>
      <w:r>
        <w:rPr>
          <w:rFonts w:eastAsia="新細明體" w:hint="eastAsia"/>
        </w:rPr>
        <w:t xml:space="preserve"> for the purpose of given a blood perfusion baseline</w:t>
      </w:r>
      <w:r>
        <w:rPr>
          <w:lang w:val="es-ES"/>
        </w:rPr>
        <w:t xml:space="preserve"> and the last 30 seconds of finger pinching trials, an audio clue indicates the subjects to open and close their hand, perform 2 times of pinches in 1 second </w:t>
      </w:r>
      <w:r>
        <w:rPr>
          <w:b/>
          <w:bCs/>
          <w:lang w:val="es-ES"/>
        </w:rPr>
        <w:t>(</w:t>
      </w:r>
      <w:r w:rsidR="00485728" w:rsidRPr="00485728">
        <w:rPr>
          <w:b/>
          <w:bCs/>
          <w:lang w:val="es-ES"/>
        </w:rPr>
        <w:fldChar w:fldCharType="begin"/>
      </w:r>
      <w:r w:rsidR="00485728" w:rsidRPr="00485728">
        <w:rPr>
          <w:b/>
          <w:bCs/>
          <w:lang w:val="es-ES"/>
        </w:rPr>
        <w:instrText xml:space="preserve"> REF F24 \h  \* MERGEFORMAT </w:instrText>
      </w:r>
      <w:r w:rsidR="00485728" w:rsidRPr="00485728">
        <w:rPr>
          <w:b/>
          <w:bCs/>
          <w:lang w:val="es-ES"/>
        </w:rPr>
      </w:r>
      <w:r w:rsidR="00485728" w:rsidRPr="00485728">
        <w:rPr>
          <w:b/>
          <w:bCs/>
          <w:lang w:val="es-ES"/>
        </w:rPr>
        <w:fldChar w:fldCharType="separate"/>
      </w:r>
      <w:r w:rsidR="00E47AAC" w:rsidRPr="00E47AAC">
        <w:rPr>
          <w:rFonts w:hint="eastAsia"/>
          <w:b/>
          <w:bCs/>
          <w:lang w:val="es-ES"/>
        </w:rPr>
        <w:t>F</w:t>
      </w:r>
      <w:r w:rsidR="00E47AAC" w:rsidRPr="00E47AAC">
        <w:rPr>
          <w:b/>
          <w:bCs/>
          <w:lang w:val="es-ES"/>
        </w:rPr>
        <w:t>igure 24</w:t>
      </w:r>
      <w:r w:rsidR="00485728" w:rsidRPr="00485728">
        <w:rPr>
          <w:b/>
          <w:bCs/>
          <w:lang w:val="es-ES"/>
        </w:rPr>
        <w:fldChar w:fldCharType="end"/>
      </w:r>
      <w:r w:rsidR="00485728">
        <w:rPr>
          <w:b/>
          <w:bCs/>
          <w:lang w:val="es-ES"/>
        </w:rPr>
        <w:t xml:space="preserve">, </w:t>
      </w:r>
      <w:r w:rsidR="00485728" w:rsidRPr="00485728">
        <w:rPr>
          <w:b/>
          <w:bCs/>
          <w:lang w:val="es-ES"/>
        </w:rPr>
        <w:fldChar w:fldCharType="begin"/>
      </w:r>
      <w:r w:rsidR="00485728" w:rsidRPr="00485728">
        <w:rPr>
          <w:b/>
          <w:bCs/>
          <w:lang w:val="es-ES"/>
        </w:rPr>
        <w:instrText xml:space="preserve"> REF F25 \h  \* MERGEFORMAT </w:instrText>
      </w:r>
      <w:r w:rsidR="00485728" w:rsidRPr="00485728">
        <w:rPr>
          <w:b/>
          <w:bCs/>
          <w:lang w:val="es-ES"/>
        </w:rPr>
      </w:r>
      <w:r w:rsidR="00485728" w:rsidRPr="00485728">
        <w:rPr>
          <w:b/>
          <w:bCs/>
          <w:lang w:val="es-ES"/>
        </w:rPr>
        <w:fldChar w:fldCharType="separate"/>
      </w:r>
      <w:r w:rsidR="00E47AAC" w:rsidRPr="00E47AAC">
        <w:rPr>
          <w:b/>
          <w:bCs/>
          <w:lang w:val="es-ES"/>
        </w:rPr>
        <w:t>25</w:t>
      </w:r>
      <w:r w:rsidR="00485728" w:rsidRPr="00485728">
        <w:rPr>
          <w:b/>
          <w:bCs/>
          <w:lang w:val="es-ES"/>
        </w:rPr>
        <w:fldChar w:fldCharType="end"/>
      </w:r>
      <w:r>
        <w:rPr>
          <w:b/>
          <w:bCs/>
          <w:lang w:val="es-ES"/>
        </w:rPr>
        <w:t>)</w:t>
      </w:r>
      <w:r>
        <w:rPr>
          <w:b/>
          <w:bCs/>
        </w:rPr>
        <w:t>.</w:t>
      </w:r>
      <w:r w:rsidR="00756CDA">
        <w:rPr>
          <w:rFonts w:ascii="新細明體" w:eastAsia="新細明體" w:hAnsi="新細明體" w:hint="eastAsia"/>
          <w:b/>
          <w:bCs/>
        </w:rPr>
        <w:t xml:space="preserve"> </w:t>
      </w:r>
      <w:r w:rsidR="00756CDA">
        <w:rPr>
          <w:lang w:val="es-ES"/>
        </w:rPr>
        <w:t xml:space="preserve">In the last 20 minutes of intervention, subjects will be instructed by a professional therapist to continue performing repetitive movements for hand rehabilitation while using MT or ARMT </w:t>
      </w:r>
      <w:r w:rsidR="00756CDA">
        <w:rPr>
          <w:b/>
          <w:bCs/>
          <w:lang w:val="es-ES"/>
        </w:rPr>
        <w:t>(</w:t>
      </w:r>
      <w:r w:rsidR="00756CDA">
        <w:rPr>
          <w:b/>
          <w:bCs/>
          <w:lang w:val="es-ES"/>
        </w:rPr>
        <w:fldChar w:fldCharType="begin"/>
      </w:r>
      <w:r w:rsidR="00756CDA">
        <w:rPr>
          <w:b/>
          <w:bCs/>
          <w:lang w:val="es-ES"/>
        </w:rPr>
        <w:instrText xml:space="preserve"> REF T4 \h  \* MERGEFORMAT </w:instrText>
      </w:r>
      <w:r w:rsidR="00756CDA">
        <w:rPr>
          <w:b/>
          <w:bCs/>
          <w:lang w:val="es-ES"/>
        </w:rPr>
      </w:r>
      <w:r w:rsidR="00756CDA">
        <w:rPr>
          <w:b/>
          <w:bCs/>
          <w:lang w:val="es-ES"/>
        </w:rPr>
        <w:fldChar w:fldCharType="separate"/>
      </w:r>
      <w:r w:rsidR="00E47AAC" w:rsidRPr="00E47AAC">
        <w:rPr>
          <w:rFonts w:eastAsia="新細明體" w:hint="eastAsia"/>
          <w:b/>
          <w:bCs/>
        </w:rPr>
        <w:t>T</w:t>
      </w:r>
      <w:r w:rsidR="00E47AAC" w:rsidRPr="00E47AAC">
        <w:rPr>
          <w:rFonts w:eastAsia="新細明體"/>
          <w:b/>
          <w:bCs/>
        </w:rPr>
        <w:t>able 4</w:t>
      </w:r>
      <w:r w:rsidR="00756CDA">
        <w:rPr>
          <w:b/>
          <w:bCs/>
          <w:lang w:val="es-ES"/>
        </w:rPr>
        <w:fldChar w:fldCharType="end"/>
      </w:r>
      <w:r w:rsidR="00756CDA">
        <w:rPr>
          <w:b/>
          <w:bCs/>
          <w:lang w:val="es-ES"/>
        </w:rPr>
        <w:t>)</w:t>
      </w:r>
      <w:r w:rsidR="00756CDA">
        <w:rPr>
          <w:lang w:val="es-ES"/>
        </w:rPr>
        <w:t>. After the whole 30-minute intervention experiment, the subjects will immediately receive the hand function assessment post-test.</w:t>
      </w:r>
    </w:p>
    <w:p w14:paraId="39BA2F1C" w14:textId="59AF4398" w:rsidR="00D95790" w:rsidRPr="00756CDA" w:rsidRDefault="00D95790">
      <w:pPr>
        <w:ind w:firstLine="480"/>
      </w:pPr>
    </w:p>
    <w:p w14:paraId="36AE05E9" w14:textId="77777777" w:rsidR="00D95790" w:rsidRDefault="00D95790">
      <w:pPr>
        <w:ind w:firstLineChars="0" w:firstLine="0"/>
        <w:rPr>
          <w:lang w:val="es-ES"/>
        </w:rPr>
      </w:pPr>
    </w:p>
    <w:p w14:paraId="4D259316" w14:textId="77777777" w:rsidR="00D95790" w:rsidRDefault="00000000">
      <w:pPr>
        <w:ind w:firstLineChars="0" w:firstLine="0"/>
        <w:jc w:val="center"/>
        <w:rPr>
          <w:lang w:val="es-ES"/>
        </w:rPr>
      </w:pPr>
      <w:r>
        <w:rPr>
          <w:noProof/>
        </w:rPr>
        <w:drawing>
          <wp:inline distT="0" distB="0" distL="0" distR="0" wp14:anchorId="64DC8329" wp14:editId="6173E9CD">
            <wp:extent cx="3419390" cy="2984500"/>
            <wp:effectExtent l="0" t="0" r="0" b="6350"/>
            <wp:docPr id="932110562" name="圖片 932110562" descr="擷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0562" name="圖片 932110562" descr="擷取"/>
                    <pic:cNvPicPr>
                      <a:picLocks noChangeAspect="1"/>
                    </pic:cNvPicPr>
                  </pic:nvPicPr>
                  <pic:blipFill>
                    <a:blip r:embed="rId46"/>
                    <a:stretch>
                      <a:fillRect/>
                    </a:stretch>
                  </pic:blipFill>
                  <pic:spPr>
                    <a:xfrm>
                      <a:off x="0" y="0"/>
                      <a:ext cx="3444595" cy="3006499"/>
                    </a:xfrm>
                    <a:prstGeom prst="rect">
                      <a:avLst/>
                    </a:prstGeom>
                  </pic:spPr>
                </pic:pic>
              </a:graphicData>
            </a:graphic>
          </wp:inline>
        </w:drawing>
      </w:r>
    </w:p>
    <w:p w14:paraId="35888BDC" w14:textId="1B12D1AD" w:rsidR="00D95790" w:rsidRDefault="00000000">
      <w:pPr>
        <w:pStyle w:val="FigureType"/>
        <w:rPr>
          <w:lang w:val="es-ES"/>
        </w:rPr>
      </w:pPr>
      <w:bookmarkStart w:id="152" w:name="F23"/>
      <w:bookmarkStart w:id="153" w:name="_Toc139646710"/>
      <w:r>
        <w:rPr>
          <w:lang w:val="es-ES"/>
        </w:rPr>
        <w:t>Figure 2</w:t>
      </w:r>
      <w:r w:rsidR="00485728">
        <w:rPr>
          <w:rFonts w:eastAsia="新細明體"/>
        </w:rPr>
        <w:t>3</w:t>
      </w:r>
      <w:bookmarkEnd w:id="152"/>
      <w:r>
        <w:rPr>
          <w:lang w:val="es-ES"/>
        </w:rPr>
        <w:t xml:space="preserve"> fNIRS position map</w:t>
      </w:r>
      <w:bookmarkEnd w:id="153"/>
    </w:p>
    <w:p w14:paraId="526A3ABB" w14:textId="77777777" w:rsidR="00D95790" w:rsidRDefault="00000000">
      <w:pPr>
        <w:ind w:firstLineChars="0" w:firstLine="0"/>
        <w:jc w:val="center"/>
        <w:rPr>
          <w:b/>
          <w:bCs/>
          <w:lang w:val="es-ES"/>
        </w:rPr>
      </w:pPr>
      <w:r>
        <w:rPr>
          <w:b/>
          <w:bCs/>
          <w:lang w:val="es-ES"/>
        </w:rPr>
        <w:t xml:space="preserve">Arrangement of fNIRS source </w:t>
      </w:r>
      <w:r>
        <w:rPr>
          <w:rFonts w:eastAsia="新細明體" w:hint="eastAsia"/>
          <w:b/>
          <w:bCs/>
        </w:rPr>
        <w:t xml:space="preserve">(red) </w:t>
      </w:r>
      <w:r>
        <w:rPr>
          <w:b/>
          <w:bCs/>
          <w:lang w:val="es-ES"/>
        </w:rPr>
        <w:t>and detector</w:t>
      </w:r>
      <w:r>
        <w:rPr>
          <w:rFonts w:eastAsia="新細明體" w:hint="eastAsia"/>
          <w:b/>
          <w:bCs/>
        </w:rPr>
        <w:t xml:space="preserve"> (blue)</w:t>
      </w:r>
      <w:r>
        <w:rPr>
          <w:b/>
          <w:bCs/>
          <w:lang w:val="es-ES"/>
        </w:rPr>
        <w:t xml:space="preserve"> </w:t>
      </w:r>
      <w:r>
        <w:rPr>
          <w:rFonts w:eastAsia="新細明體" w:hint="eastAsia"/>
          <w:b/>
          <w:bCs/>
          <w:lang w:val="es-ES"/>
        </w:rPr>
        <w:t>channel</w:t>
      </w:r>
      <w:r>
        <w:rPr>
          <w:b/>
          <w:bCs/>
          <w:lang w:val="es-ES"/>
        </w:rPr>
        <w:t xml:space="preserve"> (top view of subject’s head)</w:t>
      </w:r>
    </w:p>
    <w:p w14:paraId="505C0088" w14:textId="77777777" w:rsidR="00D95790" w:rsidRDefault="00D95790">
      <w:pPr>
        <w:ind w:firstLineChars="0" w:firstLine="0"/>
        <w:rPr>
          <w:lang w:val="es-ES"/>
        </w:rPr>
      </w:pPr>
    </w:p>
    <w:p w14:paraId="748D511F" w14:textId="77777777" w:rsidR="00D95790" w:rsidRDefault="00000000">
      <w:pPr>
        <w:ind w:firstLineChars="0" w:firstLine="0"/>
        <w:jc w:val="center"/>
        <w:rPr>
          <w:rFonts w:eastAsia="新細明體"/>
          <w:lang w:val="es-ES"/>
        </w:rPr>
      </w:pPr>
      <w:r>
        <w:rPr>
          <w:noProof/>
          <w:lang w:val="es-ES"/>
        </w:rPr>
        <w:drawing>
          <wp:inline distT="0" distB="0" distL="114300" distR="114300" wp14:anchorId="01577409" wp14:editId="130B3D56">
            <wp:extent cx="5060315" cy="1152525"/>
            <wp:effectExtent l="0" t="0" r="6985" b="0"/>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47"/>
                    <a:stretch>
                      <a:fillRect/>
                    </a:stretch>
                  </pic:blipFill>
                  <pic:spPr>
                    <a:xfrm>
                      <a:off x="0" y="0"/>
                      <a:ext cx="5090432" cy="1159276"/>
                    </a:xfrm>
                    <a:prstGeom prst="rect">
                      <a:avLst/>
                    </a:prstGeom>
                    <a:noFill/>
                    <a:ln>
                      <a:noFill/>
                    </a:ln>
                  </pic:spPr>
                </pic:pic>
              </a:graphicData>
            </a:graphic>
          </wp:inline>
        </w:drawing>
      </w:r>
    </w:p>
    <w:p w14:paraId="6C6E0BCB" w14:textId="388E98DC" w:rsidR="00D95790" w:rsidRDefault="00000000">
      <w:pPr>
        <w:pStyle w:val="FigureType"/>
        <w:rPr>
          <w:rFonts w:eastAsia="新細明體"/>
          <w:lang w:val="es-ES"/>
        </w:rPr>
      </w:pPr>
      <w:bookmarkStart w:id="154" w:name="F24"/>
      <w:bookmarkStart w:id="155" w:name="_Toc139646711"/>
      <w:r>
        <w:rPr>
          <w:rFonts w:hint="eastAsia"/>
          <w:lang w:val="es-ES"/>
        </w:rPr>
        <w:t>F</w:t>
      </w:r>
      <w:r>
        <w:rPr>
          <w:lang w:val="es-ES"/>
        </w:rPr>
        <w:t>igure 2</w:t>
      </w:r>
      <w:r w:rsidR="00485728">
        <w:t>4</w:t>
      </w:r>
      <w:bookmarkEnd w:id="154"/>
      <w:r>
        <w:t xml:space="preserve"> </w:t>
      </w:r>
      <w:r>
        <w:rPr>
          <w:lang w:val="es-ES"/>
        </w:rPr>
        <w:t>B</w:t>
      </w:r>
      <w:r>
        <w:rPr>
          <w:rFonts w:hint="eastAsia"/>
          <w:lang w:val="es-ES"/>
        </w:rPr>
        <w:t>l</w:t>
      </w:r>
      <w:r>
        <w:rPr>
          <w:lang w:val="es-ES"/>
        </w:rPr>
        <w:t>ock design of the experiment for each condition</w:t>
      </w:r>
      <w:bookmarkEnd w:id="155"/>
    </w:p>
    <w:p w14:paraId="54C75C90" w14:textId="77777777" w:rsidR="00D95790" w:rsidRDefault="00D95790">
      <w:pPr>
        <w:ind w:firstLineChars="0" w:firstLine="0"/>
        <w:rPr>
          <w:lang w:val="es-ES"/>
        </w:rPr>
      </w:pPr>
    </w:p>
    <w:p w14:paraId="7F36D6DA" w14:textId="77777777" w:rsidR="00D95790" w:rsidRDefault="00000000">
      <w:pPr>
        <w:ind w:firstLineChars="0" w:firstLine="0"/>
        <w:jc w:val="center"/>
        <w:rPr>
          <w:lang w:val="es-ES"/>
        </w:rPr>
      </w:pPr>
      <w:r>
        <w:rPr>
          <w:noProof/>
          <w:lang w:val="es-ES"/>
        </w:rPr>
        <w:drawing>
          <wp:inline distT="0" distB="0" distL="0" distR="0" wp14:anchorId="313CCB56" wp14:editId="04515EFA">
            <wp:extent cx="2465705" cy="1849120"/>
            <wp:effectExtent l="0" t="0" r="0" b="0"/>
            <wp:docPr id="509522307" name="圖片 3" descr="一張含有 人員, 服裝, 室內,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307" name="圖片 3" descr="一張含有 人員, 服裝, 室內, 傢俱 的圖片&#10;&#10;自動產生的描述"/>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84940" cy="1863555"/>
                    </a:xfrm>
                    <a:prstGeom prst="rect">
                      <a:avLst/>
                    </a:prstGeom>
                  </pic:spPr>
                </pic:pic>
              </a:graphicData>
            </a:graphic>
          </wp:inline>
        </w:drawing>
      </w:r>
      <w:r>
        <w:rPr>
          <w:rFonts w:eastAsia="新細明體" w:hint="eastAsia"/>
          <w:lang w:val="es-ES"/>
        </w:rPr>
        <w:t xml:space="preserve"> </w:t>
      </w:r>
      <w:r>
        <w:rPr>
          <w:noProof/>
          <w:lang w:val="es-ES"/>
        </w:rPr>
        <w:drawing>
          <wp:inline distT="0" distB="0" distL="0" distR="0" wp14:anchorId="40B5458B" wp14:editId="0539C7D8">
            <wp:extent cx="2466975" cy="1849755"/>
            <wp:effectExtent l="0" t="0" r="0" b="0"/>
            <wp:docPr id="1982413560" name="圖片 2" descr="一張含有 地板, 室內, 人員, 足部穿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3560" name="圖片 2" descr="一張含有 地板, 室內, 人員, 足部穿著 的圖片&#10;&#10;自動產生的描述"/>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87062" cy="1865147"/>
                    </a:xfrm>
                    <a:prstGeom prst="rect">
                      <a:avLst/>
                    </a:prstGeom>
                  </pic:spPr>
                </pic:pic>
              </a:graphicData>
            </a:graphic>
          </wp:inline>
        </w:drawing>
      </w:r>
    </w:p>
    <w:p w14:paraId="75DD6187" w14:textId="47571961" w:rsidR="00D95790" w:rsidRDefault="00000000">
      <w:pPr>
        <w:pStyle w:val="FigureType"/>
        <w:rPr>
          <w:lang w:val="es-ES"/>
        </w:rPr>
      </w:pPr>
      <w:bookmarkStart w:id="156" w:name="_Toc139646712"/>
      <w:r>
        <w:rPr>
          <w:lang w:val="es-ES"/>
        </w:rPr>
        <w:t xml:space="preserve">Figure </w:t>
      </w:r>
      <w:bookmarkStart w:id="157" w:name="F25"/>
      <w:r>
        <w:rPr>
          <w:lang w:val="es-ES"/>
        </w:rPr>
        <w:t>2</w:t>
      </w:r>
      <w:r w:rsidR="00485728">
        <w:rPr>
          <w:rFonts w:eastAsia="新細明體"/>
        </w:rPr>
        <w:t>5</w:t>
      </w:r>
      <w:bookmarkEnd w:id="157"/>
      <w:r>
        <w:rPr>
          <w:lang w:val="es-ES"/>
        </w:rPr>
        <w:t xml:space="preserve"> Subjects in fNIRS intervention</w:t>
      </w:r>
      <w:bookmarkEnd w:id="156"/>
    </w:p>
    <w:p w14:paraId="6E658AC0" w14:textId="6871C684" w:rsidR="005F032D" w:rsidRPr="00756CDA" w:rsidRDefault="00000000" w:rsidP="00756CDA">
      <w:pPr>
        <w:ind w:firstLineChars="0" w:firstLine="0"/>
        <w:jc w:val="center"/>
        <w:rPr>
          <w:rFonts w:eastAsia="新細明體"/>
          <w:b/>
          <w:bCs/>
          <w:lang w:val="es-ES"/>
        </w:rPr>
      </w:pPr>
      <w:r>
        <w:rPr>
          <w:b/>
          <w:bCs/>
          <w:lang w:val="es-ES"/>
        </w:rPr>
        <w:t>MT condition (left) and ARMT condition (right)</w:t>
      </w:r>
    </w:p>
    <w:p w14:paraId="7CADFE32" w14:textId="77777777" w:rsidR="00D95790" w:rsidRDefault="00000000">
      <w:pPr>
        <w:pStyle w:val="TableType"/>
        <w:rPr>
          <w:rFonts w:eastAsia="新細明體"/>
        </w:rPr>
      </w:pPr>
      <w:bookmarkStart w:id="158" w:name="T4"/>
      <w:bookmarkStart w:id="159" w:name="_Toc138865723"/>
      <w:bookmarkStart w:id="160" w:name="_Toc139646680"/>
      <w:r>
        <w:rPr>
          <w:rFonts w:eastAsia="新細明體" w:hint="eastAsia"/>
        </w:rPr>
        <w:lastRenderedPageBreak/>
        <w:t>T</w:t>
      </w:r>
      <w:r>
        <w:rPr>
          <w:rFonts w:eastAsia="新細明體"/>
        </w:rPr>
        <w:t>able 4</w:t>
      </w:r>
      <w:bookmarkEnd w:id="158"/>
      <w:r>
        <w:rPr>
          <w:rFonts w:eastAsia="新細明體"/>
        </w:rPr>
        <w:t xml:space="preserve"> The motor task in the last 20 minutes of the intervention experiment</w:t>
      </w:r>
      <w:bookmarkEnd w:id="159"/>
      <w:bookmarkEnd w:id="160"/>
    </w:p>
    <w:tbl>
      <w:tblPr>
        <w:tblStyle w:val="af7"/>
        <w:tblW w:w="0" w:type="auto"/>
        <w:jc w:val="center"/>
        <w:shd w:val="clear" w:color="auto" w:fill="FFFFFF" w:themeFill="background1"/>
        <w:tblLook w:val="04A0" w:firstRow="1" w:lastRow="0" w:firstColumn="1" w:lastColumn="0" w:noHBand="0" w:noVBand="1"/>
      </w:tblPr>
      <w:tblGrid>
        <w:gridCol w:w="4046"/>
        <w:gridCol w:w="4476"/>
      </w:tblGrid>
      <w:tr w:rsidR="00D95790" w14:paraId="70CAD6AB" w14:textId="77777777">
        <w:trPr>
          <w:trHeight w:val="2426"/>
          <w:jc w:val="center"/>
        </w:trPr>
        <w:tc>
          <w:tcPr>
            <w:tcW w:w="4136" w:type="dxa"/>
            <w:tcBorders>
              <w:top w:val="double" w:sz="4" w:space="0" w:color="auto"/>
              <w:left w:val="nil"/>
              <w:bottom w:val="single" w:sz="4" w:space="0" w:color="auto"/>
              <w:right w:val="nil"/>
            </w:tcBorders>
            <w:shd w:val="clear" w:color="auto" w:fill="FFFFFF" w:themeFill="background1"/>
            <w:vAlign w:val="center"/>
          </w:tcPr>
          <w:p w14:paraId="39FDC02C" w14:textId="77777777" w:rsidR="00D95790" w:rsidRDefault="00000000">
            <w:pPr>
              <w:ind w:firstLineChars="0" w:firstLine="0"/>
              <w:jc w:val="center"/>
            </w:pPr>
            <w:r>
              <w:rPr>
                <w:noProof/>
              </w:rPr>
              <w:drawing>
                <wp:inline distT="0" distB="0" distL="0" distR="0" wp14:anchorId="14B45947" wp14:editId="65D1A7EC">
                  <wp:extent cx="2276475" cy="1333500"/>
                  <wp:effectExtent l="0" t="0" r="0" b="0"/>
                  <wp:docPr id="137402624" name="圖片 8" descr="一張含有 腳趾, 人員, 指甲,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2624" name="圖片 8" descr="一張含有 腳趾, 人員, 指甲, 赤腳 的圖片&#10;&#10;自動產生的描述"/>
                          <pic:cNvPicPr>
                            <a:picLocks noChangeAspect="1"/>
                          </pic:cNvPicPr>
                        </pic:nvPicPr>
                        <pic:blipFill>
                          <a:blip r:embed="rId50" cstate="print">
                            <a:extLst>
                              <a:ext uri="{28A0092B-C50C-407E-A947-70E740481C1C}">
                                <a14:useLocalDpi xmlns:a14="http://schemas.microsoft.com/office/drawing/2010/main" val="0"/>
                              </a:ext>
                            </a:extLst>
                          </a:blip>
                          <a:srcRect b="31292"/>
                          <a:stretch>
                            <a:fillRect/>
                          </a:stretch>
                        </pic:blipFill>
                        <pic:spPr>
                          <a:xfrm>
                            <a:off x="0" y="0"/>
                            <a:ext cx="2276475" cy="1333500"/>
                          </a:xfrm>
                          <a:prstGeom prst="rect">
                            <a:avLst/>
                          </a:prstGeom>
                          <a:ln>
                            <a:noFill/>
                          </a:ln>
                        </pic:spPr>
                      </pic:pic>
                    </a:graphicData>
                  </a:graphic>
                </wp:inline>
              </w:drawing>
            </w:r>
          </w:p>
        </w:tc>
        <w:tc>
          <w:tcPr>
            <w:tcW w:w="4386" w:type="dxa"/>
            <w:tcBorders>
              <w:top w:val="double" w:sz="4" w:space="0" w:color="auto"/>
              <w:left w:val="nil"/>
              <w:bottom w:val="single" w:sz="4" w:space="0" w:color="auto"/>
              <w:right w:val="nil"/>
            </w:tcBorders>
            <w:shd w:val="clear" w:color="auto" w:fill="FFFFFF" w:themeFill="background1"/>
            <w:vAlign w:val="center"/>
          </w:tcPr>
          <w:p w14:paraId="56C22323" w14:textId="77777777" w:rsidR="00D95790" w:rsidRDefault="00000000">
            <w:pPr>
              <w:ind w:firstLineChars="0" w:firstLine="0"/>
              <w:jc w:val="center"/>
            </w:pPr>
            <w:r>
              <w:rPr>
                <w:noProof/>
              </w:rPr>
              <w:drawing>
                <wp:inline distT="0" distB="0" distL="0" distR="0" wp14:anchorId="3723EC3D" wp14:editId="782AC263">
                  <wp:extent cx="2701925" cy="1333500"/>
                  <wp:effectExtent l="0" t="0" r="3175" b="635"/>
                  <wp:docPr id="16186967" name="圖片 9" descr="一張含有 人員, 指甲, 手指,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67" name="圖片 9" descr="一張含有 人員, 指甲, 手指, 赤腳 的圖片&#10;&#10;自動產生的描述"/>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01925" cy="1333500"/>
                          </a:xfrm>
                          <a:prstGeom prst="rect">
                            <a:avLst/>
                          </a:prstGeom>
                        </pic:spPr>
                      </pic:pic>
                    </a:graphicData>
                  </a:graphic>
                </wp:inline>
              </w:drawing>
            </w:r>
          </w:p>
        </w:tc>
      </w:tr>
      <w:tr w:rsidR="00D95790" w14:paraId="6FA8DC81" w14:textId="77777777">
        <w:trPr>
          <w:trHeight w:val="554"/>
          <w:jc w:val="center"/>
        </w:trPr>
        <w:tc>
          <w:tcPr>
            <w:tcW w:w="4136" w:type="dxa"/>
            <w:tcBorders>
              <w:top w:val="single" w:sz="4" w:space="0" w:color="auto"/>
              <w:left w:val="nil"/>
              <w:bottom w:val="double" w:sz="4" w:space="0" w:color="auto"/>
              <w:right w:val="nil"/>
            </w:tcBorders>
            <w:shd w:val="clear" w:color="auto" w:fill="FFFFFF" w:themeFill="background1"/>
            <w:vAlign w:val="center"/>
          </w:tcPr>
          <w:p w14:paraId="309A5FF9" w14:textId="4D826DE3" w:rsidR="00D95790" w:rsidRDefault="00000000">
            <w:pPr>
              <w:ind w:firstLineChars="0" w:firstLine="0"/>
              <w:jc w:val="center"/>
              <w:rPr>
                <w:b/>
                <w:bCs/>
              </w:rPr>
            </w:pPr>
            <w:r>
              <w:rPr>
                <w:b/>
                <w:bCs/>
              </w:rPr>
              <w:t xml:space="preserve">Forearm pronation/supination </w:t>
            </w:r>
            <w:r w:rsidR="0036713F" w:rsidRPr="0036713F">
              <w:rPr>
                <w:rFonts w:hint="eastAsia"/>
                <w:b/>
                <w:bCs/>
              </w:rPr>
              <w:t>×</w:t>
            </w:r>
            <w:r>
              <w:rPr>
                <w:b/>
                <w:bCs/>
              </w:rPr>
              <w:t xml:space="preserve"> 60</w:t>
            </w:r>
          </w:p>
        </w:tc>
        <w:tc>
          <w:tcPr>
            <w:tcW w:w="4386" w:type="dxa"/>
            <w:tcBorders>
              <w:top w:val="single" w:sz="4" w:space="0" w:color="auto"/>
              <w:left w:val="nil"/>
              <w:bottom w:val="double" w:sz="4" w:space="0" w:color="auto"/>
              <w:right w:val="nil"/>
            </w:tcBorders>
            <w:shd w:val="clear" w:color="auto" w:fill="FFFFFF" w:themeFill="background1"/>
            <w:vAlign w:val="center"/>
          </w:tcPr>
          <w:p w14:paraId="2D60A50E" w14:textId="61A215D8" w:rsidR="00D95790" w:rsidRDefault="00000000">
            <w:pPr>
              <w:ind w:firstLineChars="0" w:firstLine="0"/>
              <w:jc w:val="center"/>
              <w:rPr>
                <w:b/>
                <w:bCs/>
              </w:rPr>
            </w:pPr>
            <w:proofErr w:type="gramStart"/>
            <w:r>
              <w:rPr>
                <w:b/>
                <w:bCs/>
              </w:rPr>
              <w:t>Wrist</w:t>
            </w:r>
            <w:proofErr w:type="gramEnd"/>
            <w:r>
              <w:rPr>
                <w:b/>
                <w:bCs/>
              </w:rPr>
              <w:t xml:space="preserve"> stretch/flexion </w:t>
            </w:r>
            <w:r w:rsidR="0036713F" w:rsidRPr="0036713F">
              <w:rPr>
                <w:rFonts w:hint="eastAsia"/>
                <w:b/>
                <w:bCs/>
              </w:rPr>
              <w:t>×</w:t>
            </w:r>
            <w:r>
              <w:rPr>
                <w:b/>
                <w:bCs/>
              </w:rPr>
              <w:t xml:space="preserve"> 60</w:t>
            </w:r>
          </w:p>
        </w:tc>
      </w:tr>
      <w:tr w:rsidR="00D95790" w14:paraId="2861B307" w14:textId="77777777">
        <w:trPr>
          <w:trHeight w:val="2108"/>
          <w:jc w:val="center"/>
        </w:trPr>
        <w:tc>
          <w:tcPr>
            <w:tcW w:w="4136" w:type="dxa"/>
            <w:tcBorders>
              <w:top w:val="double" w:sz="4" w:space="0" w:color="auto"/>
              <w:left w:val="nil"/>
              <w:bottom w:val="single" w:sz="4" w:space="0" w:color="auto"/>
              <w:right w:val="nil"/>
            </w:tcBorders>
            <w:shd w:val="clear" w:color="auto" w:fill="FFFFFF" w:themeFill="background1"/>
            <w:vAlign w:val="center"/>
          </w:tcPr>
          <w:p w14:paraId="3C203993" w14:textId="77777777" w:rsidR="00D95790" w:rsidRDefault="00000000">
            <w:pPr>
              <w:ind w:firstLineChars="0" w:firstLine="0"/>
              <w:jc w:val="center"/>
              <w:rPr>
                <w:b/>
                <w:bCs/>
              </w:rPr>
            </w:pPr>
            <w:r>
              <w:rPr>
                <w:b/>
                <w:bCs/>
                <w:noProof/>
              </w:rPr>
              <w:drawing>
                <wp:inline distT="0" distB="0" distL="0" distR="0" wp14:anchorId="1B705531" wp14:editId="3F80EAC7">
                  <wp:extent cx="1176655" cy="1780540"/>
                  <wp:effectExtent l="2858" t="0" r="7302" b="7303"/>
                  <wp:docPr id="1353974868" name="圖片 13" descr="一張含有 人員, 手, 手指,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4868" name="圖片 13" descr="一張含有 人員, 手, 手指, 指甲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rcRect l="27112" t="18858" r="34740" b="4214"/>
                          <a:stretch>
                            <a:fillRect/>
                          </a:stretch>
                        </pic:blipFill>
                        <pic:spPr>
                          <a:xfrm rot="5400000">
                            <a:off x="0" y="0"/>
                            <a:ext cx="1177200" cy="1780941"/>
                          </a:xfrm>
                          <a:prstGeom prst="rect">
                            <a:avLst/>
                          </a:prstGeom>
                          <a:ln>
                            <a:noFill/>
                          </a:ln>
                        </pic:spPr>
                      </pic:pic>
                    </a:graphicData>
                  </a:graphic>
                </wp:inline>
              </w:drawing>
            </w:r>
          </w:p>
        </w:tc>
        <w:tc>
          <w:tcPr>
            <w:tcW w:w="4386" w:type="dxa"/>
            <w:tcBorders>
              <w:top w:val="double" w:sz="4" w:space="0" w:color="auto"/>
              <w:left w:val="nil"/>
              <w:bottom w:val="single" w:sz="4" w:space="0" w:color="auto"/>
              <w:right w:val="nil"/>
            </w:tcBorders>
            <w:shd w:val="clear" w:color="auto" w:fill="FFFFFF" w:themeFill="background1"/>
            <w:vAlign w:val="center"/>
          </w:tcPr>
          <w:p w14:paraId="3B4D87DB" w14:textId="77777777" w:rsidR="00D95790" w:rsidRDefault="00000000">
            <w:pPr>
              <w:ind w:firstLineChars="0" w:firstLine="0"/>
              <w:jc w:val="center"/>
              <w:rPr>
                <w:b/>
                <w:bCs/>
              </w:rPr>
            </w:pPr>
            <w:r>
              <w:rPr>
                <w:b/>
                <w:bCs/>
                <w:noProof/>
              </w:rPr>
              <w:drawing>
                <wp:inline distT="0" distB="0" distL="0" distR="0" wp14:anchorId="4FBBB40D" wp14:editId="6EF735CE">
                  <wp:extent cx="1176655" cy="1877060"/>
                  <wp:effectExtent l="0" t="7302" r="0" b="0"/>
                  <wp:docPr id="1767239782" name="圖片 11" descr="一張含有 人員, 手指, 手,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9782" name="圖片 11" descr="一張含有 人員, 手指, 手, 指甲 的圖片&#10;&#10;自動產生的描述"/>
                          <pic:cNvPicPr>
                            <a:picLocks noChangeAspect="1"/>
                          </pic:cNvPicPr>
                        </pic:nvPicPr>
                        <pic:blipFill>
                          <a:blip r:embed="rId53" cstate="print">
                            <a:extLst>
                              <a:ext uri="{28A0092B-C50C-407E-A947-70E740481C1C}">
                                <a14:useLocalDpi xmlns:a14="http://schemas.microsoft.com/office/drawing/2010/main" val="0"/>
                              </a:ext>
                            </a:extLst>
                          </a:blip>
                          <a:srcRect l="16389" r="36567"/>
                          <a:stretch>
                            <a:fillRect/>
                          </a:stretch>
                        </pic:blipFill>
                        <pic:spPr>
                          <a:xfrm rot="5400000">
                            <a:off x="0" y="0"/>
                            <a:ext cx="1177200" cy="1877247"/>
                          </a:xfrm>
                          <a:prstGeom prst="rect">
                            <a:avLst/>
                          </a:prstGeom>
                          <a:ln>
                            <a:noFill/>
                          </a:ln>
                        </pic:spPr>
                      </pic:pic>
                    </a:graphicData>
                  </a:graphic>
                </wp:inline>
              </w:drawing>
            </w:r>
          </w:p>
        </w:tc>
      </w:tr>
      <w:tr w:rsidR="00D95790" w14:paraId="003D6279" w14:textId="77777777">
        <w:trPr>
          <w:jc w:val="center"/>
        </w:trPr>
        <w:tc>
          <w:tcPr>
            <w:tcW w:w="4136" w:type="dxa"/>
            <w:tcBorders>
              <w:top w:val="single" w:sz="4" w:space="0" w:color="auto"/>
              <w:left w:val="nil"/>
              <w:bottom w:val="single" w:sz="4" w:space="0" w:color="auto"/>
              <w:right w:val="nil"/>
            </w:tcBorders>
            <w:shd w:val="clear" w:color="auto" w:fill="FFFFFF" w:themeFill="background1"/>
            <w:vAlign w:val="center"/>
          </w:tcPr>
          <w:p w14:paraId="471DDE8C" w14:textId="6EC72A43" w:rsidR="00D95790" w:rsidRDefault="00000000">
            <w:pPr>
              <w:ind w:firstLineChars="0" w:firstLine="0"/>
              <w:jc w:val="center"/>
              <w:rPr>
                <w:b/>
                <w:bCs/>
              </w:rPr>
            </w:pPr>
            <w:r>
              <w:rPr>
                <w:b/>
                <w:bCs/>
              </w:rPr>
              <w:t xml:space="preserve">Thumb rotation </w:t>
            </w:r>
            <w:r w:rsidR="0036713F" w:rsidRPr="0036713F">
              <w:rPr>
                <w:rFonts w:hint="eastAsia"/>
                <w:b/>
                <w:bCs/>
              </w:rPr>
              <w:t>×</w:t>
            </w:r>
            <w:r>
              <w:rPr>
                <w:b/>
                <w:bCs/>
              </w:rPr>
              <w:t xml:space="preserve"> 60</w:t>
            </w:r>
          </w:p>
        </w:tc>
        <w:tc>
          <w:tcPr>
            <w:tcW w:w="4386" w:type="dxa"/>
            <w:tcBorders>
              <w:top w:val="single" w:sz="4" w:space="0" w:color="auto"/>
              <w:left w:val="nil"/>
              <w:bottom w:val="single" w:sz="4" w:space="0" w:color="auto"/>
              <w:right w:val="nil"/>
            </w:tcBorders>
            <w:shd w:val="clear" w:color="auto" w:fill="FFFFFF" w:themeFill="background1"/>
            <w:vAlign w:val="center"/>
          </w:tcPr>
          <w:p w14:paraId="5FEF73E1" w14:textId="1DA7C1C3" w:rsidR="00D95790" w:rsidRDefault="00000000">
            <w:pPr>
              <w:ind w:firstLineChars="0" w:firstLine="0"/>
              <w:jc w:val="center"/>
              <w:rPr>
                <w:b/>
                <w:bCs/>
              </w:rPr>
            </w:pPr>
            <w:r>
              <w:rPr>
                <w:b/>
                <w:bCs/>
              </w:rPr>
              <w:t xml:space="preserve">Thumb and little finger face to face </w:t>
            </w:r>
            <w:r w:rsidR="0036713F" w:rsidRPr="0036713F">
              <w:rPr>
                <w:rFonts w:hint="eastAsia"/>
                <w:b/>
                <w:bCs/>
              </w:rPr>
              <w:t>×</w:t>
            </w:r>
            <w:r>
              <w:rPr>
                <w:b/>
                <w:bCs/>
              </w:rPr>
              <w:t xml:space="preserve"> 60</w:t>
            </w:r>
          </w:p>
        </w:tc>
      </w:tr>
      <w:tr w:rsidR="00D95790" w14:paraId="69E8FFA4" w14:textId="77777777">
        <w:trPr>
          <w:trHeight w:val="2259"/>
          <w:jc w:val="center"/>
        </w:trPr>
        <w:tc>
          <w:tcPr>
            <w:tcW w:w="4136" w:type="dxa"/>
            <w:tcBorders>
              <w:top w:val="double" w:sz="4" w:space="0" w:color="auto"/>
              <w:left w:val="nil"/>
              <w:bottom w:val="single" w:sz="4" w:space="0" w:color="auto"/>
              <w:right w:val="nil"/>
            </w:tcBorders>
            <w:shd w:val="clear" w:color="auto" w:fill="FFFFFF" w:themeFill="background1"/>
            <w:vAlign w:val="center"/>
          </w:tcPr>
          <w:p w14:paraId="4DF7665E" w14:textId="77777777" w:rsidR="00D95790" w:rsidRDefault="00000000">
            <w:pPr>
              <w:ind w:firstLineChars="0" w:firstLine="0"/>
              <w:jc w:val="center"/>
              <w:rPr>
                <w:b/>
                <w:bCs/>
              </w:rPr>
            </w:pPr>
            <w:r>
              <w:rPr>
                <w:b/>
                <w:bCs/>
                <w:noProof/>
              </w:rPr>
              <w:drawing>
                <wp:inline distT="0" distB="0" distL="0" distR="0" wp14:anchorId="1CD80CEF" wp14:editId="2774F249">
                  <wp:extent cx="2225675" cy="1175385"/>
                  <wp:effectExtent l="0" t="0" r="3175" b="5715"/>
                  <wp:docPr id="1249764780" name="圖片 12" descr="一張含有 手, 指甲, 人員,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4780" name="圖片 12" descr="一張含有 手, 指甲, 人員, 手指 的圖片&#10;&#10;自動產生的描述"/>
                          <pic:cNvPicPr>
                            <a:picLocks noChangeAspect="1"/>
                          </pic:cNvPicPr>
                        </pic:nvPicPr>
                        <pic:blipFill>
                          <a:blip r:embed="rId54" cstate="print">
                            <a:extLst>
                              <a:ext uri="{28A0092B-C50C-407E-A947-70E740481C1C}">
                                <a14:useLocalDpi xmlns:a14="http://schemas.microsoft.com/office/drawing/2010/main" val="0"/>
                              </a:ext>
                            </a:extLst>
                          </a:blip>
                          <a:srcRect b="18006"/>
                          <a:stretch>
                            <a:fillRect/>
                          </a:stretch>
                        </pic:blipFill>
                        <pic:spPr>
                          <a:xfrm>
                            <a:off x="0" y="0"/>
                            <a:ext cx="2256537" cy="1191756"/>
                          </a:xfrm>
                          <a:prstGeom prst="rect">
                            <a:avLst/>
                          </a:prstGeom>
                          <a:ln>
                            <a:noFill/>
                          </a:ln>
                        </pic:spPr>
                      </pic:pic>
                    </a:graphicData>
                  </a:graphic>
                </wp:inline>
              </w:drawing>
            </w:r>
          </w:p>
        </w:tc>
        <w:tc>
          <w:tcPr>
            <w:tcW w:w="4386" w:type="dxa"/>
            <w:tcBorders>
              <w:top w:val="double" w:sz="4" w:space="0" w:color="auto"/>
              <w:left w:val="nil"/>
              <w:bottom w:val="single" w:sz="4" w:space="0" w:color="auto"/>
              <w:right w:val="nil"/>
            </w:tcBorders>
            <w:shd w:val="clear" w:color="auto" w:fill="FFFFFF" w:themeFill="background1"/>
            <w:vAlign w:val="center"/>
          </w:tcPr>
          <w:p w14:paraId="271EF6A6" w14:textId="77777777" w:rsidR="00D95790" w:rsidRDefault="00000000">
            <w:pPr>
              <w:ind w:firstLineChars="0" w:firstLine="0"/>
              <w:jc w:val="center"/>
              <w:rPr>
                <w:b/>
                <w:bCs/>
              </w:rPr>
            </w:pPr>
            <w:r>
              <w:rPr>
                <w:b/>
                <w:bCs/>
                <w:noProof/>
              </w:rPr>
              <w:drawing>
                <wp:inline distT="0" distB="0" distL="0" distR="0" wp14:anchorId="4C7F9C9B" wp14:editId="56A7C817">
                  <wp:extent cx="2317750" cy="1176655"/>
                  <wp:effectExtent l="0" t="0" r="6350" b="4445"/>
                  <wp:docPr id="924949716" name="圖片 10" descr="一張含有 指甲, 手, 手指,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49716" name="圖片 10" descr="一張含有 指甲, 手, 手指, 人員 的圖片&#10;&#10;自動產生的描述"/>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18302" cy="1177200"/>
                          </a:xfrm>
                          <a:prstGeom prst="rect">
                            <a:avLst/>
                          </a:prstGeom>
                        </pic:spPr>
                      </pic:pic>
                    </a:graphicData>
                  </a:graphic>
                </wp:inline>
              </w:drawing>
            </w:r>
          </w:p>
        </w:tc>
      </w:tr>
      <w:tr w:rsidR="00D95790" w14:paraId="6E9C2A04" w14:textId="77777777">
        <w:trPr>
          <w:trHeight w:val="560"/>
          <w:jc w:val="center"/>
        </w:trPr>
        <w:tc>
          <w:tcPr>
            <w:tcW w:w="4136" w:type="dxa"/>
            <w:tcBorders>
              <w:top w:val="single" w:sz="4" w:space="0" w:color="auto"/>
              <w:left w:val="nil"/>
              <w:bottom w:val="double" w:sz="4" w:space="0" w:color="auto"/>
              <w:right w:val="nil"/>
            </w:tcBorders>
            <w:shd w:val="clear" w:color="auto" w:fill="FFFFFF" w:themeFill="background1"/>
            <w:vAlign w:val="center"/>
          </w:tcPr>
          <w:p w14:paraId="2AA41F68" w14:textId="4DA2217E" w:rsidR="00D95790" w:rsidRDefault="00000000">
            <w:pPr>
              <w:ind w:firstLineChars="0" w:firstLine="0"/>
              <w:jc w:val="center"/>
              <w:rPr>
                <w:b/>
                <w:bCs/>
              </w:rPr>
            </w:pPr>
            <w:r>
              <w:rPr>
                <w:b/>
                <w:bCs/>
              </w:rPr>
              <w:t xml:space="preserve">Thumb extension/flexion </w:t>
            </w:r>
            <w:r w:rsidR="0036713F" w:rsidRPr="0036713F">
              <w:rPr>
                <w:rFonts w:hint="eastAsia"/>
                <w:b/>
                <w:bCs/>
              </w:rPr>
              <w:t>×</w:t>
            </w:r>
            <w:r>
              <w:rPr>
                <w:b/>
                <w:bCs/>
              </w:rPr>
              <w:t xml:space="preserve"> 60</w:t>
            </w:r>
          </w:p>
        </w:tc>
        <w:tc>
          <w:tcPr>
            <w:tcW w:w="4386" w:type="dxa"/>
            <w:tcBorders>
              <w:top w:val="single" w:sz="4" w:space="0" w:color="auto"/>
              <w:left w:val="nil"/>
              <w:bottom w:val="double" w:sz="4" w:space="0" w:color="auto"/>
              <w:right w:val="nil"/>
            </w:tcBorders>
            <w:shd w:val="clear" w:color="auto" w:fill="FFFFFF" w:themeFill="background1"/>
            <w:vAlign w:val="center"/>
          </w:tcPr>
          <w:p w14:paraId="755590AD" w14:textId="369421AE" w:rsidR="00D95790" w:rsidRDefault="00000000">
            <w:pPr>
              <w:ind w:firstLineChars="0" w:firstLine="0"/>
              <w:jc w:val="center"/>
              <w:rPr>
                <w:b/>
                <w:bCs/>
              </w:rPr>
            </w:pPr>
            <w:r>
              <w:rPr>
                <w:b/>
                <w:bCs/>
              </w:rPr>
              <w:t xml:space="preserve">Finger extension/flexion </w:t>
            </w:r>
            <w:r w:rsidR="0036713F" w:rsidRPr="0036713F">
              <w:rPr>
                <w:rFonts w:hint="eastAsia"/>
                <w:b/>
                <w:bCs/>
              </w:rPr>
              <w:t>×</w:t>
            </w:r>
            <w:r>
              <w:rPr>
                <w:b/>
                <w:bCs/>
              </w:rPr>
              <w:t xml:space="preserve"> 60</w:t>
            </w:r>
          </w:p>
        </w:tc>
      </w:tr>
      <w:tr w:rsidR="00D95790" w14:paraId="6B6BE4CC" w14:textId="77777777">
        <w:trPr>
          <w:trHeight w:val="3389"/>
          <w:jc w:val="center"/>
        </w:trPr>
        <w:tc>
          <w:tcPr>
            <w:tcW w:w="8522" w:type="dxa"/>
            <w:gridSpan w:val="2"/>
            <w:tcBorders>
              <w:top w:val="single" w:sz="4" w:space="0" w:color="auto"/>
              <w:left w:val="nil"/>
              <w:bottom w:val="single" w:sz="4" w:space="0" w:color="auto"/>
              <w:right w:val="nil"/>
            </w:tcBorders>
            <w:shd w:val="clear" w:color="auto" w:fill="FFFFFF" w:themeFill="background1"/>
            <w:vAlign w:val="center"/>
          </w:tcPr>
          <w:p w14:paraId="7804CE51" w14:textId="77777777" w:rsidR="00D95790" w:rsidRDefault="00000000">
            <w:pPr>
              <w:ind w:firstLineChars="0" w:firstLine="0"/>
              <w:jc w:val="center"/>
              <w:rPr>
                <w:b/>
                <w:bCs/>
              </w:rPr>
            </w:pPr>
            <w:r>
              <w:rPr>
                <w:b/>
                <w:bCs/>
                <w:noProof/>
              </w:rPr>
              <w:drawing>
                <wp:inline distT="0" distB="0" distL="0" distR="0" wp14:anchorId="7DB3F5C4" wp14:editId="7BE8511E">
                  <wp:extent cx="4952365" cy="1907540"/>
                  <wp:effectExtent l="0" t="0" r="635" b="0"/>
                  <wp:docPr id="1881935600" name="圖片 15" descr="一張含有 指甲, 手, 腳趾,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35600" name="圖片 15" descr="一張含有 指甲, 手, 腳趾, 手指 的圖片&#10;&#10;自動產生的描述"/>
                          <pic:cNvPicPr>
                            <a:picLocks noChangeAspect="1"/>
                          </pic:cNvPicPr>
                        </pic:nvPicPr>
                        <pic:blipFill>
                          <a:blip r:embed="rId56" cstate="print">
                            <a:extLst>
                              <a:ext uri="{28A0092B-C50C-407E-A947-70E740481C1C}">
                                <a14:useLocalDpi xmlns:a14="http://schemas.microsoft.com/office/drawing/2010/main" val="0"/>
                              </a:ext>
                            </a:extLst>
                          </a:blip>
                          <a:srcRect t="11522"/>
                          <a:stretch>
                            <a:fillRect/>
                          </a:stretch>
                        </pic:blipFill>
                        <pic:spPr>
                          <a:xfrm>
                            <a:off x="0" y="0"/>
                            <a:ext cx="4952709" cy="1908000"/>
                          </a:xfrm>
                          <a:prstGeom prst="rect">
                            <a:avLst/>
                          </a:prstGeom>
                          <a:ln>
                            <a:noFill/>
                          </a:ln>
                        </pic:spPr>
                      </pic:pic>
                    </a:graphicData>
                  </a:graphic>
                </wp:inline>
              </w:drawing>
            </w:r>
          </w:p>
        </w:tc>
      </w:tr>
      <w:tr w:rsidR="00D95790" w14:paraId="08924BA1" w14:textId="77777777">
        <w:trPr>
          <w:jc w:val="center"/>
        </w:trPr>
        <w:tc>
          <w:tcPr>
            <w:tcW w:w="8522" w:type="dxa"/>
            <w:gridSpan w:val="2"/>
            <w:tcBorders>
              <w:top w:val="single" w:sz="4" w:space="0" w:color="auto"/>
              <w:left w:val="nil"/>
              <w:bottom w:val="double" w:sz="4" w:space="0" w:color="auto"/>
              <w:right w:val="nil"/>
            </w:tcBorders>
            <w:shd w:val="clear" w:color="auto" w:fill="FFFFFF" w:themeFill="background1"/>
            <w:vAlign w:val="center"/>
          </w:tcPr>
          <w:p w14:paraId="25354B31" w14:textId="2BB7E85B" w:rsidR="00D95790" w:rsidRDefault="00000000">
            <w:pPr>
              <w:ind w:firstLineChars="0" w:firstLine="0"/>
              <w:jc w:val="center"/>
              <w:rPr>
                <w:b/>
                <w:bCs/>
              </w:rPr>
            </w:pPr>
            <w:r>
              <w:rPr>
                <w:b/>
                <w:bCs/>
              </w:rPr>
              <w:t xml:space="preserve">Tendon slip </w:t>
            </w:r>
            <w:r w:rsidR="0036713F" w:rsidRPr="0036713F">
              <w:rPr>
                <w:rFonts w:hint="eastAsia"/>
                <w:b/>
                <w:bCs/>
              </w:rPr>
              <w:t>×</w:t>
            </w:r>
            <w:r>
              <w:rPr>
                <w:b/>
                <w:bCs/>
              </w:rPr>
              <w:t xml:space="preserve"> 60</w:t>
            </w:r>
          </w:p>
        </w:tc>
      </w:tr>
    </w:tbl>
    <w:p w14:paraId="6F6C1522" w14:textId="77777777" w:rsidR="00D95790" w:rsidRDefault="00D95790">
      <w:pPr>
        <w:ind w:firstLineChars="0" w:firstLine="0"/>
      </w:pPr>
    </w:p>
    <w:p w14:paraId="2073BBA7" w14:textId="77777777" w:rsidR="00D95790" w:rsidRDefault="00000000">
      <w:pPr>
        <w:pStyle w:val="2"/>
      </w:pPr>
      <w:bookmarkStart w:id="161" w:name="_Ref136970664"/>
      <w:bookmarkStart w:id="162" w:name="_Toc139648199"/>
      <w:r>
        <w:rPr>
          <w:rFonts w:hint="eastAsia"/>
        </w:rPr>
        <w:lastRenderedPageBreak/>
        <w:t>2.3.4 Hand Function Assessment Tool</w:t>
      </w:r>
      <w:bookmarkEnd w:id="161"/>
      <w:bookmarkEnd w:id="162"/>
    </w:p>
    <w:p w14:paraId="12F2CAB7" w14:textId="523E908B" w:rsidR="00D95790" w:rsidRDefault="00000000">
      <w:pPr>
        <w:pStyle w:val="Firstparagraph"/>
        <w:ind w:firstLine="480"/>
        <w:rPr>
          <w:rFonts w:eastAsia="新細明體"/>
        </w:rPr>
      </w:pPr>
      <w:r>
        <w:rPr>
          <w:lang w:val="es-ES"/>
        </w:rPr>
        <w:t xml:space="preserve">For the outcome measurements, several standardized upper limb tests are used to be pre- post-test assessment tools such as Pinch-Holding-Up-Activity (PHUA), Purdue Pegboard </w:t>
      </w:r>
      <w:r>
        <w:rPr>
          <w:rFonts w:eastAsia="新細明體" w:hint="eastAsia"/>
        </w:rPr>
        <w:t>t</w:t>
      </w:r>
      <w:r>
        <w:rPr>
          <w:lang w:val="es-ES"/>
        </w:rPr>
        <w:t xml:space="preserve">est (PPT), </w:t>
      </w:r>
      <w:r>
        <w:rPr>
          <w:color w:val="000000"/>
        </w:rPr>
        <w:t xml:space="preserve">Semmes-Weinstein </w:t>
      </w:r>
      <w:r>
        <w:rPr>
          <w:rFonts w:eastAsia="新細明體" w:hint="eastAsia"/>
          <w:color w:val="000000"/>
        </w:rPr>
        <w:t>M</w:t>
      </w:r>
      <w:r>
        <w:rPr>
          <w:color w:val="000000"/>
        </w:rPr>
        <w:t>onofilament</w:t>
      </w:r>
      <w:r>
        <w:rPr>
          <w:lang w:val="es-ES"/>
        </w:rPr>
        <w:t xml:space="preserve"> (SWM)</w:t>
      </w:r>
      <w:r>
        <w:rPr>
          <w:rFonts w:eastAsia="新細明體" w:hint="eastAsia"/>
        </w:rPr>
        <w:t>, Two-point Discrimination Test (</w:t>
      </w:r>
      <w:r>
        <w:rPr>
          <w:rFonts w:eastAsia="新細明體"/>
        </w:rPr>
        <w:t>2PD</w:t>
      </w:r>
      <w:r>
        <w:rPr>
          <w:rFonts w:eastAsia="新細明體" w:hint="eastAsia"/>
        </w:rPr>
        <w:t>)</w:t>
      </w:r>
      <w:r>
        <w:rPr>
          <w:lang w:val="es-ES"/>
        </w:rPr>
        <w:t>, Minnesota Manual Dexterity Test (MMDT). These assessment criteria will be assessed by a professional occupational therapist</w:t>
      </w:r>
      <w:r>
        <w:rPr>
          <w:rFonts w:eastAsia="新細明體"/>
          <w:lang w:val="es-ES"/>
        </w:rPr>
        <w:t xml:space="preserve">. </w:t>
      </w:r>
      <w:r>
        <w:rPr>
          <w:rFonts w:eastAsia="新細明體"/>
          <w:b/>
          <w:bCs/>
          <w:lang w:val="es-ES"/>
        </w:rPr>
        <w:fldChar w:fldCharType="begin"/>
      </w:r>
      <w:r>
        <w:rPr>
          <w:rFonts w:eastAsia="新細明體"/>
          <w:b/>
          <w:bCs/>
          <w:lang w:val="es-ES"/>
        </w:rPr>
        <w:instrText xml:space="preserve"> REF T5 \h  \* MERGEFORMAT </w:instrText>
      </w:r>
      <w:r>
        <w:rPr>
          <w:rFonts w:eastAsia="新細明體"/>
          <w:b/>
          <w:bCs/>
          <w:lang w:val="es-ES"/>
        </w:rPr>
      </w:r>
      <w:r>
        <w:rPr>
          <w:rFonts w:eastAsia="新細明體"/>
          <w:b/>
          <w:bCs/>
          <w:lang w:val="es-ES"/>
        </w:rPr>
        <w:fldChar w:fldCharType="separate"/>
      </w:r>
      <w:r w:rsidR="00E47AAC" w:rsidRPr="00E47AAC">
        <w:rPr>
          <w:rFonts w:eastAsia="新細明體" w:hint="eastAsia"/>
          <w:b/>
          <w:bCs/>
        </w:rPr>
        <w:t>Table 5</w:t>
      </w:r>
      <w:r>
        <w:rPr>
          <w:rFonts w:eastAsia="新細明體"/>
          <w:b/>
          <w:bCs/>
          <w:lang w:val="es-ES"/>
        </w:rPr>
        <w:fldChar w:fldCharType="end"/>
      </w:r>
      <w:r>
        <w:rPr>
          <w:rFonts w:eastAsia="新細明體" w:hint="eastAsia"/>
          <w:b/>
          <w:bCs/>
        </w:rPr>
        <w:t xml:space="preserve"> </w:t>
      </w:r>
      <w:r>
        <w:rPr>
          <w:rFonts w:eastAsia="新細明體" w:hint="eastAsia"/>
          <w:lang w:val="es-ES"/>
        </w:rPr>
        <w:t>o</w:t>
      </w:r>
      <w:r>
        <w:rPr>
          <w:rFonts w:eastAsia="新細明體"/>
          <w:lang w:val="es-ES"/>
        </w:rPr>
        <w:t>rganized the type of functions each standardized upper limb test represents</w:t>
      </w:r>
      <w:r>
        <w:rPr>
          <w:rFonts w:eastAsia="新細明體" w:hint="eastAsia"/>
        </w:rPr>
        <w:t xml:space="preserve">, </w:t>
      </w:r>
      <w:r>
        <w:rPr>
          <w:rFonts w:eastAsia="新細明體"/>
          <w:lang w:val="es-ES"/>
        </w:rPr>
        <w:t>each</w:t>
      </w:r>
      <w:r>
        <w:rPr>
          <w:rFonts w:eastAsia="新細明體" w:hint="eastAsia"/>
          <w:lang w:val="es-ES"/>
        </w:rPr>
        <w:t xml:space="preserve"> of these will be described below</w:t>
      </w:r>
      <w:r>
        <w:rPr>
          <w:rFonts w:eastAsia="新細明體" w:hint="eastAsia"/>
        </w:rPr>
        <w:t>.</w:t>
      </w:r>
    </w:p>
    <w:p w14:paraId="0757882E" w14:textId="77777777" w:rsidR="00D95790" w:rsidRDefault="00D95790">
      <w:pPr>
        <w:ind w:firstLine="480"/>
        <w:rPr>
          <w:rFonts w:eastAsia="新細明體"/>
        </w:rPr>
      </w:pPr>
    </w:p>
    <w:p w14:paraId="440FFAF1" w14:textId="77777777" w:rsidR="00D95790" w:rsidRDefault="00000000">
      <w:pPr>
        <w:pStyle w:val="TableType"/>
        <w:rPr>
          <w:rFonts w:eastAsia="新細明體"/>
        </w:rPr>
      </w:pPr>
      <w:bookmarkStart w:id="163" w:name="T5"/>
      <w:bookmarkStart w:id="164" w:name="_Toc138865724"/>
      <w:bookmarkStart w:id="165" w:name="_Toc139646681"/>
      <w:r>
        <w:rPr>
          <w:rFonts w:eastAsia="新細明體" w:hint="eastAsia"/>
        </w:rPr>
        <w:t>Table 5</w:t>
      </w:r>
      <w:bookmarkEnd w:id="163"/>
      <w:r>
        <w:rPr>
          <w:rFonts w:eastAsia="新細明體" w:hint="eastAsia"/>
        </w:rPr>
        <w:t xml:space="preserve"> </w:t>
      </w:r>
      <w:commentRangeStart w:id="166"/>
      <w:r>
        <w:rPr>
          <w:rFonts w:eastAsia="新細明體" w:hint="eastAsia"/>
        </w:rPr>
        <w:t>The content of the upper limb tests</w:t>
      </w:r>
      <w:bookmarkEnd w:id="164"/>
      <w:bookmarkEnd w:id="165"/>
      <w:commentRangeEnd w:id="166"/>
      <w:r w:rsidR="008838AC">
        <w:rPr>
          <w:rStyle w:val="a3"/>
          <w:b w:val="0"/>
          <w:bCs w:val="0"/>
        </w:rPr>
        <w:commentReference w:id="166"/>
      </w:r>
    </w:p>
    <w:tbl>
      <w:tblPr>
        <w:tblStyle w:val="af7"/>
        <w:tblW w:w="5000" w:type="pct"/>
        <w:jc w:val="center"/>
        <w:tblBorders>
          <w:top w:val="double" w:sz="4" w:space="0" w:color="auto"/>
          <w:left w:val="none" w:sz="0" w:space="0" w:color="auto"/>
          <w:bottom w:val="double" w:sz="4" w:space="0" w:color="auto"/>
          <w:right w:val="none" w:sz="0" w:space="0" w:color="auto"/>
          <w:insideV w:val="none" w:sz="0" w:space="0" w:color="auto"/>
        </w:tblBorders>
        <w:shd w:val="clear" w:color="auto" w:fill="FFFFFF" w:themeFill="background1"/>
        <w:tblLook w:val="04A0" w:firstRow="1" w:lastRow="0" w:firstColumn="1" w:lastColumn="0" w:noHBand="0" w:noVBand="1"/>
      </w:tblPr>
      <w:tblGrid>
        <w:gridCol w:w="1731"/>
        <w:gridCol w:w="2781"/>
        <w:gridCol w:w="4010"/>
      </w:tblGrid>
      <w:tr w:rsidR="00D95790" w14:paraId="6F7CE20E" w14:textId="77777777" w:rsidTr="0036713F">
        <w:trPr>
          <w:trHeight w:val="744"/>
          <w:jc w:val="center"/>
        </w:trPr>
        <w:tc>
          <w:tcPr>
            <w:tcW w:w="1015" w:type="pct"/>
            <w:shd w:val="clear" w:color="auto" w:fill="FFFFFF" w:themeFill="background1"/>
            <w:vAlign w:val="center"/>
          </w:tcPr>
          <w:p w14:paraId="341ACC2A" w14:textId="77777777" w:rsidR="00D95790" w:rsidRDefault="00000000">
            <w:pPr>
              <w:ind w:firstLineChars="0" w:firstLine="0"/>
              <w:jc w:val="center"/>
              <w:rPr>
                <w:rFonts w:eastAsia="新細明體"/>
                <w:b/>
                <w:bCs/>
              </w:rPr>
            </w:pPr>
            <w:r>
              <w:rPr>
                <w:rFonts w:eastAsia="新細明體" w:hint="eastAsia"/>
                <w:b/>
                <w:bCs/>
              </w:rPr>
              <w:t>A</w:t>
            </w:r>
            <w:r>
              <w:rPr>
                <w:rFonts w:eastAsia="新細明體"/>
                <w:b/>
                <w:bCs/>
              </w:rPr>
              <w:t>bbreviation</w:t>
            </w:r>
          </w:p>
        </w:tc>
        <w:tc>
          <w:tcPr>
            <w:tcW w:w="1631" w:type="pct"/>
            <w:shd w:val="clear" w:color="auto" w:fill="FFFFFF" w:themeFill="background1"/>
            <w:vAlign w:val="center"/>
          </w:tcPr>
          <w:p w14:paraId="03172E38" w14:textId="77777777" w:rsidR="00D95790" w:rsidRDefault="00000000">
            <w:pPr>
              <w:ind w:firstLineChars="0" w:firstLine="0"/>
              <w:jc w:val="center"/>
              <w:rPr>
                <w:rFonts w:eastAsia="新細明體"/>
                <w:b/>
                <w:bCs/>
              </w:rPr>
            </w:pPr>
            <w:r>
              <w:rPr>
                <w:rFonts w:eastAsia="新細明體" w:hint="eastAsia"/>
                <w:b/>
                <w:bCs/>
              </w:rPr>
              <w:t>C</w:t>
            </w:r>
            <w:r>
              <w:rPr>
                <w:rFonts w:eastAsia="新細明體"/>
                <w:b/>
                <w:bCs/>
              </w:rPr>
              <w:t>ategory</w:t>
            </w:r>
          </w:p>
        </w:tc>
        <w:tc>
          <w:tcPr>
            <w:tcW w:w="2353" w:type="pct"/>
            <w:shd w:val="clear" w:color="auto" w:fill="FFFFFF" w:themeFill="background1"/>
            <w:vAlign w:val="center"/>
          </w:tcPr>
          <w:p w14:paraId="2B54CE58" w14:textId="77777777" w:rsidR="00D95790" w:rsidRDefault="00000000">
            <w:pPr>
              <w:ind w:firstLineChars="0" w:firstLine="0"/>
              <w:jc w:val="center"/>
              <w:rPr>
                <w:rFonts w:eastAsia="新細明體"/>
                <w:b/>
                <w:bCs/>
              </w:rPr>
            </w:pPr>
            <w:r>
              <w:rPr>
                <w:rFonts w:eastAsia="新細明體" w:hint="eastAsia"/>
                <w:b/>
                <w:bCs/>
              </w:rPr>
              <w:t>Index</w:t>
            </w:r>
          </w:p>
        </w:tc>
      </w:tr>
      <w:tr w:rsidR="00D95790" w14:paraId="682F9951" w14:textId="77777777" w:rsidTr="0036713F">
        <w:trPr>
          <w:trHeight w:val="744"/>
          <w:jc w:val="center"/>
        </w:trPr>
        <w:tc>
          <w:tcPr>
            <w:tcW w:w="1015" w:type="pct"/>
            <w:shd w:val="clear" w:color="auto" w:fill="FFFFFF" w:themeFill="background1"/>
            <w:vAlign w:val="center"/>
          </w:tcPr>
          <w:p w14:paraId="24F92CFF" w14:textId="77777777" w:rsidR="00D95790" w:rsidRDefault="00000000">
            <w:pPr>
              <w:ind w:firstLineChars="0" w:firstLine="0"/>
              <w:jc w:val="center"/>
              <w:rPr>
                <w:rFonts w:eastAsia="新細明體"/>
                <w:b/>
                <w:bCs/>
              </w:rPr>
            </w:pPr>
            <w:r>
              <w:rPr>
                <w:rFonts w:eastAsia="新細明體" w:hint="eastAsia"/>
                <w:b/>
                <w:bCs/>
              </w:rPr>
              <w:t>PHUA</w:t>
            </w:r>
          </w:p>
        </w:tc>
        <w:tc>
          <w:tcPr>
            <w:tcW w:w="1631" w:type="pct"/>
            <w:shd w:val="clear" w:color="auto" w:fill="FFFFFF" w:themeFill="background1"/>
            <w:vAlign w:val="center"/>
          </w:tcPr>
          <w:p w14:paraId="063FFA7F" w14:textId="77777777" w:rsidR="00D95790" w:rsidRDefault="00000000">
            <w:pPr>
              <w:ind w:firstLineChars="0" w:firstLine="0"/>
              <w:jc w:val="center"/>
              <w:rPr>
                <w:rFonts w:eastAsia="新細明體"/>
              </w:rPr>
            </w:pPr>
            <w:r>
              <w:rPr>
                <w:rFonts w:eastAsia="新細明體" w:hint="eastAsia"/>
              </w:rPr>
              <w:t>H</w:t>
            </w:r>
            <w:r>
              <w:rPr>
                <w:rFonts w:eastAsia="新細明體"/>
              </w:rPr>
              <w:t>and strength coordination</w:t>
            </w:r>
          </w:p>
        </w:tc>
        <w:tc>
          <w:tcPr>
            <w:tcW w:w="2353" w:type="pct"/>
            <w:shd w:val="clear" w:color="auto" w:fill="FFFFFF" w:themeFill="background1"/>
            <w:vAlign w:val="center"/>
          </w:tcPr>
          <w:p w14:paraId="5F799507" w14:textId="77777777" w:rsidR="00D95790" w:rsidRDefault="00000000">
            <w:pPr>
              <w:ind w:firstLineChars="0" w:firstLine="0"/>
              <w:jc w:val="center"/>
              <w:rPr>
                <w:rFonts w:eastAsia="新細明體"/>
              </w:rPr>
            </w:pPr>
            <w:r>
              <w:rPr>
                <w:rFonts w:eastAsia="新細明體"/>
              </w:rPr>
              <w:t xml:space="preserve">1. </w:t>
            </w:r>
            <w:r>
              <w:rPr>
                <w:rFonts w:eastAsia="新細明體" w:hint="eastAsia"/>
              </w:rPr>
              <w:t>Ratio of max pinch force and load force</w:t>
            </w:r>
          </w:p>
          <w:p w14:paraId="565724E7" w14:textId="77777777" w:rsidR="00D95790" w:rsidRDefault="00000000">
            <w:pPr>
              <w:ind w:firstLineChars="0" w:firstLine="0"/>
              <w:jc w:val="center"/>
              <w:rPr>
                <w:rFonts w:eastAsia="新細明體"/>
              </w:rPr>
            </w:pPr>
            <w:r>
              <w:rPr>
                <w:rFonts w:eastAsia="新細明體" w:hint="eastAsia"/>
              </w:rPr>
              <w:t>2</w:t>
            </w:r>
            <w:r>
              <w:rPr>
                <w:rFonts w:eastAsia="新細明體"/>
              </w:rPr>
              <w:t>. Percentage of maximal pinch strength</w:t>
            </w:r>
          </w:p>
        </w:tc>
      </w:tr>
      <w:tr w:rsidR="00D95790" w14:paraId="2C2C1DAC" w14:textId="77777777" w:rsidTr="0036713F">
        <w:trPr>
          <w:trHeight w:val="744"/>
          <w:jc w:val="center"/>
        </w:trPr>
        <w:tc>
          <w:tcPr>
            <w:tcW w:w="1015" w:type="pct"/>
            <w:shd w:val="clear" w:color="auto" w:fill="FFFFFF" w:themeFill="background1"/>
            <w:vAlign w:val="center"/>
          </w:tcPr>
          <w:p w14:paraId="0519ABBF" w14:textId="77777777" w:rsidR="00D95790" w:rsidRDefault="00000000">
            <w:pPr>
              <w:ind w:firstLineChars="0" w:firstLine="0"/>
              <w:jc w:val="center"/>
              <w:rPr>
                <w:rFonts w:eastAsia="新細明體"/>
                <w:b/>
                <w:bCs/>
              </w:rPr>
            </w:pPr>
            <w:r>
              <w:rPr>
                <w:rFonts w:eastAsia="新細明體" w:hint="eastAsia"/>
                <w:b/>
                <w:bCs/>
              </w:rPr>
              <w:t>PPT</w:t>
            </w:r>
          </w:p>
        </w:tc>
        <w:tc>
          <w:tcPr>
            <w:tcW w:w="1631" w:type="pct"/>
            <w:shd w:val="clear" w:color="auto" w:fill="FFFFFF" w:themeFill="background1"/>
            <w:vAlign w:val="center"/>
          </w:tcPr>
          <w:p w14:paraId="44DE6067" w14:textId="77777777" w:rsidR="00D95790" w:rsidRDefault="00000000">
            <w:pPr>
              <w:ind w:firstLineChars="0" w:firstLine="0"/>
              <w:jc w:val="center"/>
              <w:rPr>
                <w:rFonts w:eastAsia="新細明體"/>
              </w:rPr>
            </w:pPr>
            <w:r>
              <w:rPr>
                <w:rFonts w:eastAsia="新細明體" w:hint="eastAsia"/>
              </w:rPr>
              <w:t xml:space="preserve">Finger </w:t>
            </w:r>
            <w:r>
              <w:rPr>
                <w:rFonts w:eastAsia="新細明體"/>
              </w:rPr>
              <w:t>dexterity</w:t>
            </w:r>
          </w:p>
        </w:tc>
        <w:tc>
          <w:tcPr>
            <w:tcW w:w="2353" w:type="pct"/>
            <w:shd w:val="clear" w:color="auto" w:fill="FFFFFF" w:themeFill="background1"/>
            <w:vAlign w:val="center"/>
          </w:tcPr>
          <w:p w14:paraId="22253B18" w14:textId="77777777" w:rsidR="00D95790" w:rsidRDefault="00000000">
            <w:pPr>
              <w:numPr>
                <w:ilvl w:val="0"/>
                <w:numId w:val="6"/>
              </w:numPr>
              <w:ind w:firstLineChars="0" w:firstLine="0"/>
              <w:jc w:val="center"/>
              <w:rPr>
                <w:rFonts w:eastAsia="新細明體"/>
              </w:rPr>
            </w:pPr>
            <w:r>
              <w:rPr>
                <w:rFonts w:eastAsia="新細明體" w:hint="eastAsia"/>
              </w:rPr>
              <w:t>Pins insertion count</w:t>
            </w:r>
          </w:p>
          <w:p w14:paraId="0958BBDF" w14:textId="77777777" w:rsidR="00D95790" w:rsidRDefault="00000000">
            <w:pPr>
              <w:numPr>
                <w:ilvl w:val="0"/>
                <w:numId w:val="6"/>
              </w:numPr>
              <w:ind w:firstLineChars="0" w:firstLine="0"/>
              <w:jc w:val="center"/>
              <w:rPr>
                <w:rFonts w:eastAsia="新細明體"/>
              </w:rPr>
            </w:pPr>
            <w:r>
              <w:rPr>
                <w:rFonts w:eastAsia="新細明體" w:hint="eastAsia"/>
              </w:rPr>
              <w:t>Pins assemble count</w:t>
            </w:r>
          </w:p>
        </w:tc>
      </w:tr>
      <w:tr w:rsidR="00D95790" w14:paraId="278E5474" w14:textId="77777777" w:rsidTr="0036713F">
        <w:trPr>
          <w:trHeight w:val="744"/>
          <w:jc w:val="center"/>
        </w:trPr>
        <w:tc>
          <w:tcPr>
            <w:tcW w:w="1015" w:type="pct"/>
            <w:shd w:val="clear" w:color="auto" w:fill="FFFFFF" w:themeFill="background1"/>
            <w:vAlign w:val="center"/>
          </w:tcPr>
          <w:p w14:paraId="337B2A26" w14:textId="77777777" w:rsidR="00D95790" w:rsidRDefault="00000000">
            <w:pPr>
              <w:ind w:firstLineChars="0" w:firstLine="0"/>
              <w:jc w:val="center"/>
              <w:rPr>
                <w:rFonts w:eastAsia="新細明體"/>
                <w:b/>
                <w:bCs/>
              </w:rPr>
            </w:pPr>
            <w:r>
              <w:rPr>
                <w:rFonts w:eastAsia="新細明體" w:hint="eastAsia"/>
                <w:b/>
                <w:bCs/>
              </w:rPr>
              <w:t>SWM</w:t>
            </w:r>
          </w:p>
        </w:tc>
        <w:tc>
          <w:tcPr>
            <w:tcW w:w="1631" w:type="pct"/>
            <w:shd w:val="clear" w:color="auto" w:fill="FFFFFF" w:themeFill="background1"/>
            <w:vAlign w:val="center"/>
          </w:tcPr>
          <w:p w14:paraId="170CC568" w14:textId="77777777" w:rsidR="00D95790" w:rsidRDefault="00000000">
            <w:pPr>
              <w:ind w:firstLineChars="0" w:firstLine="0"/>
              <w:jc w:val="center"/>
              <w:rPr>
                <w:rFonts w:eastAsia="新細明體"/>
              </w:rPr>
            </w:pPr>
            <w:r>
              <w:rPr>
                <w:rFonts w:eastAsia="新細明體" w:hint="eastAsia"/>
              </w:rPr>
              <w:t>F</w:t>
            </w:r>
            <w:r>
              <w:rPr>
                <w:rFonts w:eastAsia="新細明體"/>
              </w:rPr>
              <w:t>inger sensitivity</w:t>
            </w:r>
          </w:p>
        </w:tc>
        <w:tc>
          <w:tcPr>
            <w:tcW w:w="2353" w:type="pct"/>
            <w:shd w:val="clear" w:color="auto" w:fill="FFFFFF" w:themeFill="background1"/>
            <w:vAlign w:val="center"/>
          </w:tcPr>
          <w:p w14:paraId="5FFDD2D6" w14:textId="77777777" w:rsidR="00D95790" w:rsidRDefault="00000000">
            <w:pPr>
              <w:ind w:firstLineChars="0" w:firstLine="0"/>
              <w:jc w:val="center"/>
              <w:rPr>
                <w:rFonts w:eastAsia="新細明體"/>
              </w:rPr>
            </w:pPr>
            <w:r>
              <w:rPr>
                <w:rFonts w:eastAsia="新細明體" w:hint="eastAsia"/>
              </w:rPr>
              <w:t>1. T</w:t>
            </w:r>
            <w:r>
              <w:rPr>
                <w:rFonts w:eastAsia="新細明體"/>
              </w:rPr>
              <w:t>ouch-pressure threshold</w:t>
            </w:r>
          </w:p>
        </w:tc>
      </w:tr>
      <w:tr w:rsidR="00D95790" w14:paraId="42F79C5E" w14:textId="77777777" w:rsidTr="0036713F">
        <w:trPr>
          <w:trHeight w:val="744"/>
          <w:jc w:val="center"/>
        </w:trPr>
        <w:tc>
          <w:tcPr>
            <w:tcW w:w="1015" w:type="pct"/>
            <w:shd w:val="clear" w:color="auto" w:fill="FFFFFF" w:themeFill="background1"/>
            <w:vAlign w:val="center"/>
          </w:tcPr>
          <w:p w14:paraId="1A4AB185" w14:textId="77777777" w:rsidR="00D95790" w:rsidRDefault="00000000">
            <w:pPr>
              <w:ind w:firstLineChars="0" w:firstLine="0"/>
              <w:jc w:val="center"/>
              <w:rPr>
                <w:rFonts w:eastAsia="新細明體"/>
                <w:b/>
                <w:bCs/>
              </w:rPr>
            </w:pPr>
            <w:r>
              <w:rPr>
                <w:rFonts w:eastAsia="新細明體"/>
                <w:b/>
                <w:bCs/>
              </w:rPr>
              <w:t>2PD</w:t>
            </w:r>
          </w:p>
        </w:tc>
        <w:tc>
          <w:tcPr>
            <w:tcW w:w="1631" w:type="pct"/>
            <w:shd w:val="clear" w:color="auto" w:fill="FFFFFF" w:themeFill="background1"/>
            <w:vAlign w:val="center"/>
          </w:tcPr>
          <w:p w14:paraId="3E890AD1" w14:textId="02A8FC95" w:rsidR="00D95790" w:rsidRDefault="009433D9">
            <w:pPr>
              <w:ind w:firstLineChars="0" w:firstLine="0"/>
              <w:jc w:val="center"/>
              <w:rPr>
                <w:rFonts w:eastAsia="新細明體"/>
              </w:rPr>
            </w:pPr>
            <w:ins w:id="167" w:author="黃柏瑜" w:date="2023-07-17T16:37:00Z">
              <w:r>
                <w:rPr>
                  <w:rFonts w:eastAsia="新細明體"/>
                </w:rPr>
                <w:t>S</w:t>
              </w:r>
              <w:r w:rsidRPr="009433D9">
                <w:rPr>
                  <w:rFonts w:eastAsia="新細明體"/>
                </w:rPr>
                <w:t>patial resolution</w:t>
              </w:r>
            </w:ins>
            <w:del w:id="168" w:author="黃柏瑜" w:date="2023-07-17T16:37:00Z">
              <w:r w:rsidR="00000000" w:rsidDel="009433D9">
                <w:rPr>
                  <w:rFonts w:eastAsia="新細明體" w:hint="eastAsia"/>
                </w:rPr>
                <w:delText>F</w:delText>
              </w:r>
              <w:r w:rsidR="00000000" w:rsidDel="009433D9">
                <w:rPr>
                  <w:rFonts w:eastAsia="新細明體"/>
                </w:rPr>
                <w:delText>inger sensitivity</w:delText>
              </w:r>
            </w:del>
          </w:p>
        </w:tc>
        <w:tc>
          <w:tcPr>
            <w:tcW w:w="2353" w:type="pct"/>
            <w:shd w:val="clear" w:color="auto" w:fill="FFFFFF" w:themeFill="background1"/>
            <w:vAlign w:val="center"/>
          </w:tcPr>
          <w:p w14:paraId="2A70C30D" w14:textId="77777777" w:rsidR="00D95790" w:rsidRDefault="00000000">
            <w:pPr>
              <w:numPr>
                <w:ilvl w:val="0"/>
                <w:numId w:val="7"/>
              </w:numPr>
              <w:ind w:firstLineChars="0" w:firstLine="0"/>
              <w:jc w:val="center"/>
              <w:rPr>
                <w:rFonts w:eastAsia="新細明體"/>
              </w:rPr>
            </w:pPr>
            <w:r>
              <w:rPr>
                <w:rFonts w:eastAsia="新細明體"/>
              </w:rPr>
              <w:t>Two-point distance threshold</w:t>
            </w:r>
          </w:p>
        </w:tc>
      </w:tr>
      <w:tr w:rsidR="00D95790" w14:paraId="4E430A60" w14:textId="77777777" w:rsidTr="0036713F">
        <w:trPr>
          <w:trHeight w:val="1176"/>
          <w:jc w:val="center"/>
        </w:trPr>
        <w:tc>
          <w:tcPr>
            <w:tcW w:w="1015" w:type="pct"/>
            <w:shd w:val="clear" w:color="auto" w:fill="FFFFFF" w:themeFill="background1"/>
            <w:vAlign w:val="center"/>
          </w:tcPr>
          <w:p w14:paraId="3036A967" w14:textId="77777777" w:rsidR="00D95790" w:rsidRDefault="00000000">
            <w:pPr>
              <w:ind w:firstLineChars="0" w:firstLine="0"/>
              <w:jc w:val="center"/>
              <w:rPr>
                <w:rFonts w:eastAsia="新細明體"/>
                <w:b/>
                <w:bCs/>
              </w:rPr>
            </w:pPr>
            <w:r>
              <w:rPr>
                <w:rFonts w:eastAsia="新細明體" w:hint="eastAsia"/>
                <w:b/>
                <w:bCs/>
              </w:rPr>
              <w:t>MMDT</w:t>
            </w:r>
          </w:p>
        </w:tc>
        <w:tc>
          <w:tcPr>
            <w:tcW w:w="1631" w:type="pct"/>
            <w:shd w:val="clear" w:color="auto" w:fill="FFFFFF" w:themeFill="background1"/>
            <w:vAlign w:val="center"/>
          </w:tcPr>
          <w:p w14:paraId="3C0D936F" w14:textId="77777777" w:rsidR="00D95790" w:rsidRDefault="00000000">
            <w:pPr>
              <w:ind w:firstLineChars="0" w:firstLine="0"/>
              <w:jc w:val="center"/>
              <w:rPr>
                <w:rFonts w:eastAsia="新細明體"/>
              </w:rPr>
            </w:pPr>
            <w:r>
              <w:rPr>
                <w:rFonts w:eastAsia="新細明體" w:hint="eastAsia"/>
              </w:rPr>
              <w:t>U</w:t>
            </w:r>
            <w:r>
              <w:rPr>
                <w:rFonts w:eastAsia="新細明體"/>
              </w:rPr>
              <w:t>pper extremities</w:t>
            </w:r>
            <w:r>
              <w:rPr>
                <w:rFonts w:eastAsia="新細明體" w:hint="eastAsia"/>
              </w:rPr>
              <w:t xml:space="preserve"> gross motor function</w:t>
            </w:r>
          </w:p>
        </w:tc>
        <w:tc>
          <w:tcPr>
            <w:tcW w:w="2353" w:type="pct"/>
            <w:shd w:val="clear" w:color="auto" w:fill="FFFFFF" w:themeFill="background1"/>
            <w:vAlign w:val="center"/>
          </w:tcPr>
          <w:p w14:paraId="6FDDD9F2" w14:textId="77777777" w:rsidR="00D95790" w:rsidRDefault="00000000">
            <w:pPr>
              <w:numPr>
                <w:ilvl w:val="0"/>
                <w:numId w:val="8"/>
              </w:numPr>
              <w:ind w:firstLineChars="0" w:firstLine="0"/>
              <w:jc w:val="center"/>
              <w:rPr>
                <w:rFonts w:eastAsia="新細明體"/>
              </w:rPr>
            </w:pPr>
            <w:r>
              <w:rPr>
                <w:rFonts w:eastAsia="新細明體" w:hint="eastAsia"/>
              </w:rPr>
              <w:t xml:space="preserve">Time spent on </w:t>
            </w:r>
            <w:proofErr w:type="gramStart"/>
            <w:r>
              <w:rPr>
                <w:rFonts w:eastAsia="新細明體"/>
              </w:rPr>
              <w:t>placement</w:t>
            </w:r>
            <w:proofErr w:type="gramEnd"/>
          </w:p>
          <w:p w14:paraId="2CFF03D7" w14:textId="77777777" w:rsidR="00D95790" w:rsidRDefault="00000000">
            <w:pPr>
              <w:numPr>
                <w:ilvl w:val="0"/>
                <w:numId w:val="8"/>
              </w:numPr>
              <w:ind w:firstLineChars="0" w:firstLine="0"/>
              <w:jc w:val="center"/>
              <w:rPr>
                <w:rFonts w:eastAsia="新細明體"/>
              </w:rPr>
            </w:pPr>
            <w:r>
              <w:rPr>
                <w:rFonts w:eastAsia="新細明體" w:hint="eastAsia"/>
              </w:rPr>
              <w:t>Time spent on flipping</w:t>
            </w:r>
          </w:p>
        </w:tc>
      </w:tr>
    </w:tbl>
    <w:p w14:paraId="7CF1D259" w14:textId="77777777" w:rsidR="00D95790" w:rsidRDefault="00D95790">
      <w:pPr>
        <w:ind w:firstLineChars="0" w:firstLine="0"/>
        <w:rPr>
          <w:rFonts w:eastAsia="新細明體"/>
          <w:b/>
          <w:bCs/>
        </w:rPr>
      </w:pPr>
    </w:p>
    <w:p w14:paraId="641F997D" w14:textId="2E1A7044" w:rsidR="00D95790" w:rsidRDefault="00000000">
      <w:pPr>
        <w:ind w:firstLine="480"/>
        <w:rPr>
          <w:rFonts w:eastAsia="新細明體"/>
        </w:rPr>
      </w:pPr>
      <w:r>
        <w:rPr>
          <w:rFonts w:eastAsia="新細明體"/>
          <w:lang w:val="es-ES"/>
        </w:rPr>
        <w:t xml:space="preserve">PHUA test is one of the tools for evaluate human hands coordination in sensory-motor coupling controll. In most of the circumstances, humans’ strength of pinching or grasping an object would passively </w:t>
      </w:r>
      <w:r>
        <w:rPr>
          <w:rFonts w:eastAsia="新細明體" w:hint="eastAsia"/>
          <w:lang w:val="es-ES"/>
        </w:rPr>
        <w:t>adjust</w:t>
      </w:r>
      <w:r>
        <w:rPr>
          <w:rFonts w:eastAsia="新細明體"/>
          <w:lang w:val="es-ES"/>
        </w:rPr>
        <w:t xml:space="preserve"> from the changing weight of current object causing by unstable weight center or </w:t>
      </w:r>
      <w:r>
        <w:rPr>
          <w:rFonts w:eastAsia="新細明體" w:hint="eastAsia"/>
          <w:lang w:val="es-ES"/>
        </w:rPr>
        <w:t>acceleration</w:t>
      </w:r>
      <w:r>
        <w:rPr>
          <w:rFonts w:eastAsia="新細明體"/>
          <w:lang w:val="es-ES"/>
        </w:rPr>
        <w:t xml:space="preserve">, trying to found a best </w:t>
      </w:r>
      <w:r>
        <w:rPr>
          <w:rFonts w:eastAsia="新細明體" w:hint="eastAsia"/>
          <w:lang w:val="es-ES"/>
        </w:rPr>
        <w:t>efficient</w:t>
      </w:r>
      <w:r>
        <w:rPr>
          <w:rFonts w:eastAsia="新細明體"/>
          <w:lang w:val="es-ES"/>
        </w:rPr>
        <w:t xml:space="preserve"> ratio between strength and the holding object load weight. Based on this behaviour, Flanagan </w:t>
      </w:r>
      <w:r>
        <w:rPr>
          <w:rFonts w:eastAsia="新細明體"/>
          <w:i/>
          <w:iCs/>
          <w:lang w:val="es-ES"/>
        </w:rPr>
        <w:t>et al</w:t>
      </w:r>
      <w:r>
        <w:rPr>
          <w:rFonts w:eastAsia="新細明體"/>
          <w:lang w:val="es-ES"/>
        </w:rPr>
        <w:t xml:space="preserve">. had proposed the ratio of the maximum grip strength value to the maximum load value during the lifting process can be regarded as a sensitive </w:t>
      </w:r>
      <w:r>
        <w:rPr>
          <w:rFonts w:eastAsia="新細明體"/>
          <w:lang w:val="es-ES"/>
        </w:rPr>
        <w:lastRenderedPageBreak/>
        <w:t xml:space="preserve">parameter by which the generation of grip force relative to the load due to momentum can be observed </w:t>
      </w:r>
      <w:r>
        <w:rPr>
          <w:rFonts w:eastAsia="新細明體"/>
          <w:lang w:val="es-ES"/>
        </w:rPr>
        <w:fldChar w:fldCharType="begin"/>
      </w:r>
      <w:r w:rsidR="004D22D3">
        <w:rPr>
          <w:rFonts w:eastAsia="新細明體"/>
          <w:lang w:val="es-ES"/>
        </w:rPr>
        <w:instrText xml:space="preserve"> ADDIN EN.CITE &lt;EndNote&gt;&lt;Cite&gt;&lt;Author&gt;Flanagan&lt;/Author&gt;&lt;Year&gt;1993&lt;/Year&gt;&lt;RecNum&gt;15&lt;/RecNum&gt;&lt;DisplayText&gt;[63]&lt;/DisplayText&gt;&lt;record&gt;&lt;rec-number&gt;15&lt;/rec-number&gt;&lt;foreign-keys&gt;&lt;key app="EN" db-id="a9p9sd5zca0xate9207x0ttfrx9aepe9wafr" timestamp="1685971144"&gt;15&lt;/key&gt;&lt;/foreign-keys&gt;&lt;ref-type name="Journal Article"&gt;17&lt;/ref-type&gt;&lt;contributors&gt;&lt;authors&gt;&lt;author&gt;Flanagan, J Randall&lt;/author&gt;&lt;author&gt;Wing, Alan M&lt;/author&gt;&lt;/authors&gt;&lt;/contributors&gt;&lt;titles&gt;&lt;title&gt;Modulation of grip force with load force during point-to-point arm movements&lt;/title&gt;&lt;secondary-title&gt;Experimental brain research&lt;/secondary-title&gt;&lt;/titles&gt;&lt;periodical&gt;&lt;full-title&gt;Experimental brain research&lt;/full-title&gt;&lt;/periodical&gt;&lt;pages&gt;131-131&lt;/pages&gt;&lt;volume&gt;95&lt;/volume&gt;&lt;dates&gt;&lt;year&gt;1993&lt;/year&gt;&lt;/dates&gt;&lt;isbn&gt;0014-4819&lt;/isbn&gt;&lt;urls&gt;&lt;/urls&gt;&lt;/record&gt;&lt;/Cite&gt;&lt;/EndNote&gt;</w:instrText>
      </w:r>
      <w:r>
        <w:rPr>
          <w:rFonts w:eastAsia="新細明體"/>
          <w:lang w:val="es-ES"/>
        </w:rPr>
        <w:fldChar w:fldCharType="separate"/>
      </w:r>
      <w:r w:rsidR="004D22D3">
        <w:rPr>
          <w:rFonts w:eastAsia="新細明體"/>
          <w:noProof/>
          <w:lang w:val="es-ES"/>
        </w:rPr>
        <w:t>[63]</w:t>
      </w:r>
      <w:r>
        <w:rPr>
          <w:rFonts w:eastAsia="新細明體"/>
          <w:lang w:val="es-ES"/>
        </w:rPr>
        <w:fldChar w:fldCharType="end"/>
      </w:r>
      <w:r>
        <w:rPr>
          <w:rFonts w:eastAsia="新細明體"/>
          <w:lang w:val="es-ES"/>
        </w:rPr>
        <w:t xml:space="preserve">. The standard pinch-holding equipment of PHUA is the metal cuboid weighing 480 grams, which contains two </w:t>
      </w:r>
      <w:r>
        <w:rPr>
          <w:rFonts w:eastAsia="新細明體" w:hint="eastAsia"/>
          <w:lang w:val="es-ES"/>
        </w:rPr>
        <w:t>l</w:t>
      </w:r>
      <w:r>
        <w:rPr>
          <w:rFonts w:eastAsia="新細明體"/>
          <w:lang w:val="es-ES"/>
        </w:rPr>
        <w:t>oad cells and an accelerometers to measure subject pinch strength and detect the cuboid acceleration when it moves.</w:t>
      </w:r>
      <w:r>
        <w:rPr>
          <w:rFonts w:eastAsia="新細明體" w:hint="eastAsia"/>
        </w:rPr>
        <w:t xml:space="preserve"> </w:t>
      </w:r>
      <w:r>
        <w:rPr>
          <w:rFonts w:eastAsia="新細明體" w:hint="eastAsia"/>
          <w:lang w:val="es-ES"/>
        </w:rPr>
        <w:t>I</w:t>
      </w:r>
      <w:r>
        <w:rPr>
          <w:rFonts w:eastAsia="新細明體"/>
          <w:lang w:val="es-ES"/>
        </w:rPr>
        <w:t xml:space="preserve">n the </w:t>
      </w:r>
      <w:r>
        <w:rPr>
          <w:rFonts w:eastAsia="新細明體" w:hint="eastAsia"/>
          <w:lang w:val="es-ES"/>
        </w:rPr>
        <w:t>beginning</w:t>
      </w:r>
      <w:r>
        <w:rPr>
          <w:rFonts w:eastAsia="新細明體"/>
          <w:lang w:val="es-ES"/>
        </w:rPr>
        <w:t xml:space="preserve"> of the PHUA evaluation stage, the subject will follow the instruction from the therapist to lift the metal cuboid above the desk for 5 cm and make sure only holding with their thumb and index finger on load cells in the entire process. After 5 second, according to the computer sound prompt, the subject raised the cuboid to 30 cm. Data collection takes 15 seconds in one epoch. The subjects performed a total of 3 times, resting for 1 minute each time. During the test, the subject's arm is dangling, and only pinch the object with the thumb and index finger on load cells </w:t>
      </w:r>
      <w:r>
        <w:rPr>
          <w:rFonts w:eastAsia="新細明體"/>
          <w:b/>
          <w:bCs/>
          <w:lang w:val="es-ES"/>
        </w:rPr>
        <w:t>(</w:t>
      </w:r>
      <w:r w:rsidR="006119EE" w:rsidRPr="006119EE">
        <w:rPr>
          <w:rFonts w:eastAsia="新細明體"/>
          <w:b/>
          <w:bCs/>
          <w:lang w:val="es-ES"/>
        </w:rPr>
        <w:fldChar w:fldCharType="begin"/>
      </w:r>
      <w:r w:rsidR="006119EE" w:rsidRPr="006119EE">
        <w:rPr>
          <w:rFonts w:eastAsia="新細明體"/>
          <w:b/>
          <w:bCs/>
          <w:lang w:val="es-ES"/>
        </w:rPr>
        <w:instrText xml:space="preserve"> REF F26 \h  \* MERGEFORMAT </w:instrText>
      </w:r>
      <w:r w:rsidR="006119EE" w:rsidRPr="006119EE">
        <w:rPr>
          <w:rFonts w:eastAsia="新細明體"/>
          <w:b/>
          <w:bCs/>
          <w:lang w:val="es-ES"/>
        </w:rPr>
      </w:r>
      <w:r w:rsidR="006119EE" w:rsidRPr="006119EE">
        <w:rPr>
          <w:rFonts w:eastAsia="新細明體"/>
          <w:b/>
          <w:bCs/>
          <w:lang w:val="es-ES"/>
        </w:rPr>
        <w:fldChar w:fldCharType="separate"/>
      </w:r>
      <w:r w:rsidR="00E47AAC" w:rsidRPr="00E47AAC">
        <w:rPr>
          <w:rFonts w:eastAsia="新細明體"/>
          <w:b/>
          <w:bCs/>
        </w:rPr>
        <w:t>Figure 26</w:t>
      </w:r>
      <w:r w:rsidR="006119EE" w:rsidRPr="006119EE">
        <w:rPr>
          <w:rFonts w:eastAsia="新細明體"/>
          <w:b/>
          <w:bCs/>
          <w:lang w:val="es-ES"/>
        </w:rPr>
        <w:fldChar w:fldCharType="end"/>
      </w:r>
      <w:r>
        <w:rPr>
          <w:rFonts w:eastAsia="新細明體"/>
          <w:b/>
          <w:bCs/>
          <w:lang w:val="es-ES"/>
        </w:rPr>
        <w:t>)</w:t>
      </w:r>
      <w:r>
        <w:rPr>
          <w:rFonts w:eastAsia="新細明體"/>
          <w:lang w:val="es-ES"/>
        </w:rPr>
        <w:t>.</w:t>
      </w:r>
      <w:r>
        <w:rPr>
          <w:rFonts w:eastAsia="新細明體" w:hint="eastAsia"/>
        </w:rPr>
        <w:t xml:space="preserve"> The parameters include</w:t>
      </w:r>
      <w:r w:rsidR="00041FFE">
        <w:rPr>
          <w:rFonts w:eastAsia="新細明體"/>
        </w:rPr>
        <w:t>:</w:t>
      </w:r>
      <w:r>
        <w:rPr>
          <w:rFonts w:eastAsia="新細明體" w:hint="eastAsia"/>
        </w:rPr>
        <w:t xml:space="preserve"> </w:t>
      </w:r>
      <w:r w:rsidRPr="00041FFE">
        <w:rPr>
          <w:rFonts w:eastAsia="新細明體" w:hint="eastAsia"/>
          <w:b/>
          <w:bCs/>
        </w:rPr>
        <w:t>1)</w:t>
      </w:r>
      <w:r>
        <w:rPr>
          <w:rFonts w:eastAsia="新細明體" w:hint="eastAsia"/>
        </w:rPr>
        <w:t xml:space="preserve"> maximum grip force value (FP</w:t>
      </w:r>
      <w:r>
        <w:rPr>
          <w:rFonts w:eastAsia="新細明體" w:hint="eastAsia"/>
          <w:vertAlign w:val="subscript"/>
        </w:rPr>
        <w:t>Peak</w:t>
      </w:r>
      <w:r>
        <w:rPr>
          <w:rFonts w:eastAsia="新細明體" w:hint="eastAsia"/>
        </w:rPr>
        <w:t xml:space="preserve">): the maximum pinch force (pinch force) during the ascent of the device (from 5 to 30 cm); </w:t>
      </w:r>
      <w:r w:rsidRPr="00041FFE">
        <w:rPr>
          <w:rFonts w:eastAsia="新細明體" w:hint="eastAsia"/>
          <w:b/>
          <w:bCs/>
        </w:rPr>
        <w:t>2)</w:t>
      </w:r>
      <w:r>
        <w:rPr>
          <w:rFonts w:eastAsia="新細明體" w:hint="eastAsia"/>
        </w:rPr>
        <w:t xml:space="preserve"> maximum load value (FL</w:t>
      </w:r>
      <w:r>
        <w:rPr>
          <w:rFonts w:eastAsia="新細明體" w:hint="eastAsia"/>
          <w:vertAlign w:val="subscript"/>
        </w:rPr>
        <w:t>Max</w:t>
      </w:r>
      <w:r>
        <w:rPr>
          <w:rFonts w:eastAsia="新細明體" w:hint="eastAsia"/>
        </w:rPr>
        <w:t xml:space="preserve">): at the maximum The maximum load force during acceleration. The </w:t>
      </w:r>
      <w:r>
        <w:rPr>
          <w:rFonts w:eastAsia="新細明體"/>
        </w:rPr>
        <w:t>analyzed index</w:t>
      </w:r>
      <w:r>
        <w:rPr>
          <w:rFonts w:eastAsia="新細明體" w:hint="eastAsia"/>
        </w:rPr>
        <w:t xml:space="preserve"> </w:t>
      </w:r>
      <w:r>
        <w:rPr>
          <w:rFonts w:eastAsia="新細明體"/>
        </w:rPr>
        <w:t>includes</w:t>
      </w:r>
      <w:r w:rsidR="00041FFE">
        <w:rPr>
          <w:rFonts w:eastAsia="新細明體"/>
        </w:rPr>
        <w:t>:</w:t>
      </w:r>
      <w:r>
        <w:rPr>
          <w:rFonts w:eastAsia="新細明體" w:hint="eastAsia"/>
        </w:rPr>
        <w:t xml:space="preserve"> </w:t>
      </w:r>
      <w:r w:rsidRPr="00041FFE">
        <w:rPr>
          <w:rFonts w:eastAsia="新細明體" w:hint="eastAsia"/>
          <w:b/>
          <w:bCs/>
        </w:rPr>
        <w:t>1)</w:t>
      </w:r>
      <w:r>
        <w:rPr>
          <w:rFonts w:eastAsia="新細明體" w:hint="eastAsia"/>
        </w:rPr>
        <w:t xml:space="preserve"> force ratio (FR</w:t>
      </w:r>
      <w:r>
        <w:rPr>
          <w:rFonts w:eastAsia="新細明體" w:hint="eastAsia"/>
          <w:vertAlign w:val="subscript"/>
        </w:rPr>
        <w:t>peak</w:t>
      </w:r>
      <w:r>
        <w:rPr>
          <w:rFonts w:eastAsia="新細明體" w:hint="eastAsia"/>
        </w:rPr>
        <w:t>): the ratio of FP</w:t>
      </w:r>
      <w:r>
        <w:rPr>
          <w:rFonts w:eastAsia="新細明體" w:hint="eastAsia"/>
          <w:vertAlign w:val="subscript"/>
        </w:rPr>
        <w:t>Peak</w:t>
      </w:r>
      <w:r>
        <w:rPr>
          <w:rFonts w:eastAsia="新細明體" w:hint="eastAsia"/>
        </w:rPr>
        <w:t xml:space="preserve"> to FL</w:t>
      </w:r>
      <w:r>
        <w:rPr>
          <w:rFonts w:eastAsia="新細明體" w:hint="eastAsia"/>
          <w:vertAlign w:val="subscript"/>
        </w:rPr>
        <w:t>Max</w:t>
      </w:r>
      <w:r>
        <w:rPr>
          <w:rFonts w:eastAsia="新細明體" w:hint="eastAsia"/>
        </w:rPr>
        <w:t xml:space="preserve">; </w:t>
      </w:r>
      <w:r w:rsidRPr="00041FFE">
        <w:rPr>
          <w:rFonts w:eastAsia="新細明體" w:hint="eastAsia"/>
          <w:b/>
          <w:bCs/>
        </w:rPr>
        <w:t>2)</w:t>
      </w:r>
      <w:r>
        <w:rPr>
          <w:rFonts w:eastAsia="新細明體" w:hint="eastAsia"/>
        </w:rPr>
        <w:t xml:space="preserve"> Percentage of maximal pinch strength: peak pinch force divided by the maximal static pinch force. The lower value in FR</w:t>
      </w:r>
      <w:r>
        <w:rPr>
          <w:rFonts w:eastAsia="新細明體" w:hint="eastAsia"/>
          <w:vertAlign w:val="subscript"/>
        </w:rPr>
        <w:t>peak</w:t>
      </w:r>
      <w:r>
        <w:rPr>
          <w:rFonts w:eastAsia="新細明體" w:hint="eastAsia"/>
        </w:rPr>
        <w:t xml:space="preserve"> </w:t>
      </w:r>
      <w:r>
        <w:rPr>
          <w:rFonts w:eastAsia="新細明體"/>
        </w:rPr>
        <w:t>and percentage</w:t>
      </w:r>
      <w:r>
        <w:rPr>
          <w:rFonts w:eastAsia="新細明體" w:hint="eastAsia"/>
        </w:rPr>
        <w:t xml:space="preserve"> of maximal pinch strength: more precise pinch force scaling.</w:t>
      </w:r>
    </w:p>
    <w:p w14:paraId="599AB910" w14:textId="59A01877" w:rsidR="00D95790" w:rsidRDefault="00D95790" w:rsidP="00DA4571">
      <w:pPr>
        <w:ind w:firstLineChars="0" w:firstLine="0"/>
        <w:rPr>
          <w:rFonts w:eastAsia="新細明體"/>
        </w:rPr>
      </w:pPr>
    </w:p>
    <w:p w14:paraId="1FBA7627" w14:textId="614F2F90" w:rsidR="00D95790" w:rsidRDefault="00000000">
      <w:pPr>
        <w:ind w:firstLineChars="0" w:firstLine="0"/>
        <w:jc w:val="center"/>
        <w:rPr>
          <w:rFonts w:eastAsia="新細明體"/>
        </w:rPr>
      </w:pPr>
      <w:r>
        <w:rPr>
          <w:rFonts w:eastAsia="新細明體" w:hint="eastAsia"/>
        </w:rPr>
        <w:t xml:space="preserve"> </w:t>
      </w:r>
      <w:r>
        <w:rPr>
          <w:rFonts w:eastAsia="新細明體"/>
          <w:noProof/>
        </w:rPr>
        <w:drawing>
          <wp:inline distT="0" distB="0" distL="0" distR="0" wp14:anchorId="01696C06" wp14:editId="4461CD1D">
            <wp:extent cx="2581275" cy="1778000"/>
            <wp:effectExtent l="0" t="0" r="0" b="0"/>
            <wp:docPr id="354649641" name="圖片 4" descr="一張含有 人員, 室內, 牆,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9641" name="圖片 4" descr="一張含有 人員, 室內, 牆, 服裝 的圖片&#10;&#10;自動產生的描述"/>
                    <pic:cNvPicPr>
                      <a:picLocks noChangeAspect="1"/>
                    </pic:cNvPicPr>
                  </pic:nvPicPr>
                  <pic:blipFill>
                    <a:blip r:embed="rId57" cstate="print">
                      <a:extLst>
                        <a:ext uri="{28A0092B-C50C-407E-A947-70E740481C1C}">
                          <a14:useLocalDpi xmlns:a14="http://schemas.microsoft.com/office/drawing/2010/main" val="0"/>
                        </a:ext>
                      </a:extLst>
                    </a:blip>
                    <a:srcRect l="12793" b="19888"/>
                    <a:stretch>
                      <a:fillRect/>
                    </a:stretch>
                  </pic:blipFill>
                  <pic:spPr>
                    <a:xfrm>
                      <a:off x="0" y="0"/>
                      <a:ext cx="2602745" cy="1793389"/>
                    </a:xfrm>
                    <a:prstGeom prst="rect">
                      <a:avLst/>
                    </a:prstGeom>
                    <a:ln>
                      <a:noFill/>
                    </a:ln>
                  </pic:spPr>
                </pic:pic>
              </a:graphicData>
            </a:graphic>
          </wp:inline>
        </w:drawing>
      </w:r>
    </w:p>
    <w:p w14:paraId="4F5379C1" w14:textId="62711980" w:rsidR="00D95790" w:rsidRDefault="00000000">
      <w:pPr>
        <w:pStyle w:val="FigureType"/>
        <w:rPr>
          <w:rFonts w:eastAsia="新細明體"/>
        </w:rPr>
      </w:pPr>
      <w:bookmarkStart w:id="169" w:name="F26"/>
      <w:bookmarkStart w:id="170" w:name="_Toc139646713"/>
      <w:r>
        <w:rPr>
          <w:rFonts w:eastAsia="新細明體"/>
        </w:rPr>
        <w:t>Figure 2</w:t>
      </w:r>
      <w:r w:rsidR="00DA4571">
        <w:rPr>
          <w:rFonts w:eastAsia="新細明體"/>
        </w:rPr>
        <w:t>6</w:t>
      </w:r>
      <w:bookmarkEnd w:id="169"/>
      <w:r>
        <w:rPr>
          <w:rFonts w:eastAsia="新細明體"/>
        </w:rPr>
        <w:t xml:space="preserve"> PHUA test</w:t>
      </w:r>
      <w:bookmarkEnd w:id="170"/>
    </w:p>
    <w:p w14:paraId="5072B4CF" w14:textId="77777777" w:rsidR="00D95790" w:rsidRDefault="00D95790">
      <w:pPr>
        <w:ind w:firstLineChars="0" w:firstLine="0"/>
        <w:jc w:val="center"/>
        <w:rPr>
          <w:rFonts w:eastAsia="新細明體"/>
          <w:b/>
          <w:bCs/>
        </w:rPr>
      </w:pPr>
    </w:p>
    <w:p w14:paraId="5B8F3EEA" w14:textId="26E0F5B3" w:rsidR="00D95790" w:rsidRDefault="00000000">
      <w:pPr>
        <w:ind w:firstLine="480"/>
        <w:rPr>
          <w:rFonts w:eastAsia="新細明體"/>
        </w:rPr>
      </w:pPr>
      <w:r>
        <w:rPr>
          <w:rFonts w:eastAsia="新細明體" w:hint="eastAsia"/>
        </w:rPr>
        <w:t xml:space="preserve">PPT is a fine fingertip dexterity test with validity and reliability. Subjects were asked to arrange pins and assemble pins with washers and collars within the limit of time. Results of unilateral (dominant and non-dominant hand) pin insertion count (30 seconds), bilateral pin insertion count (30 seconds) and numbers of assembly (1 minute) consisted in outcomes </w:t>
      </w:r>
      <w:r>
        <w:rPr>
          <w:rFonts w:eastAsia="新細明體" w:hint="eastAsia"/>
          <w:b/>
          <w:bCs/>
        </w:rPr>
        <w:t>(</w:t>
      </w:r>
      <w:r w:rsidR="006119EE" w:rsidRPr="006119EE">
        <w:rPr>
          <w:rFonts w:eastAsia="新細明體"/>
          <w:b/>
          <w:bCs/>
        </w:rPr>
        <w:fldChar w:fldCharType="begin"/>
      </w:r>
      <w:r w:rsidR="006119EE" w:rsidRPr="006119EE">
        <w:rPr>
          <w:rFonts w:eastAsia="新細明體"/>
          <w:b/>
          <w:bCs/>
        </w:rPr>
        <w:instrText xml:space="preserve"> </w:instrText>
      </w:r>
      <w:r w:rsidR="006119EE" w:rsidRPr="006119EE">
        <w:rPr>
          <w:rFonts w:eastAsia="新細明體" w:hint="eastAsia"/>
          <w:b/>
          <w:bCs/>
        </w:rPr>
        <w:instrText>REF F27 \h</w:instrText>
      </w:r>
      <w:r w:rsidR="006119EE" w:rsidRPr="006119EE">
        <w:rPr>
          <w:rFonts w:eastAsia="新細明體"/>
          <w:b/>
          <w:bCs/>
        </w:rPr>
        <w:instrText xml:space="preserve">  \* MERGEFORMAT </w:instrText>
      </w:r>
      <w:r w:rsidR="006119EE" w:rsidRPr="006119EE">
        <w:rPr>
          <w:rFonts w:eastAsia="新細明體"/>
          <w:b/>
          <w:bCs/>
        </w:rPr>
      </w:r>
      <w:r w:rsidR="006119EE" w:rsidRPr="006119EE">
        <w:rPr>
          <w:rFonts w:eastAsia="新細明體"/>
          <w:b/>
          <w:bCs/>
        </w:rPr>
        <w:fldChar w:fldCharType="separate"/>
      </w:r>
      <w:r w:rsidR="00E47AAC" w:rsidRPr="00E47AAC">
        <w:rPr>
          <w:rFonts w:eastAsia="新細明體"/>
          <w:b/>
          <w:bCs/>
        </w:rPr>
        <w:t>Figure 27</w:t>
      </w:r>
      <w:r w:rsidR="006119EE" w:rsidRPr="006119EE">
        <w:rPr>
          <w:rFonts w:eastAsia="新細明體"/>
          <w:b/>
          <w:bCs/>
        </w:rPr>
        <w:fldChar w:fldCharType="end"/>
      </w:r>
      <w:r>
        <w:rPr>
          <w:rFonts w:eastAsia="新細明體" w:hint="eastAsia"/>
          <w:b/>
          <w:bCs/>
        </w:rPr>
        <w:t>)</w:t>
      </w:r>
      <w:r>
        <w:rPr>
          <w:rFonts w:eastAsia="新細明體" w:hint="eastAsia"/>
        </w:rPr>
        <w:t xml:space="preserve">. The higher the score, the more pins </w:t>
      </w:r>
      <w:r>
        <w:rPr>
          <w:rFonts w:eastAsia="新細明體" w:hint="eastAsia"/>
        </w:rPr>
        <w:lastRenderedPageBreak/>
        <w:t>completed within the limited time, which is used as a reference to express the finger dexterity of the subject.</w:t>
      </w:r>
    </w:p>
    <w:p w14:paraId="216D8F6B" w14:textId="77777777" w:rsidR="00D95790" w:rsidRDefault="00D95790">
      <w:pPr>
        <w:ind w:firstLineChars="0" w:firstLine="0"/>
        <w:jc w:val="center"/>
        <w:rPr>
          <w:rFonts w:eastAsia="新細明體"/>
        </w:rPr>
      </w:pPr>
    </w:p>
    <w:p w14:paraId="0323D1BE" w14:textId="0BC36039" w:rsidR="00D95790" w:rsidRDefault="00000000">
      <w:pPr>
        <w:ind w:firstLineChars="0" w:firstLine="0"/>
        <w:jc w:val="center"/>
        <w:rPr>
          <w:rFonts w:eastAsia="新細明體"/>
        </w:rPr>
      </w:pPr>
      <w:r>
        <w:rPr>
          <w:rFonts w:eastAsia="新細明體" w:hint="eastAsia"/>
        </w:rPr>
        <w:t xml:space="preserve"> </w:t>
      </w:r>
      <w:r>
        <w:rPr>
          <w:noProof/>
        </w:rPr>
        <w:drawing>
          <wp:inline distT="0" distB="0" distL="0" distR="0" wp14:anchorId="1E35BCFB" wp14:editId="3D605630">
            <wp:extent cx="2468880" cy="1851512"/>
            <wp:effectExtent l="0" t="0" r="7620" b="0"/>
            <wp:docPr id="1143800428" name="圖片 5" descr="一張含有 人員, 室內, 牆,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0428" name="圖片 5" descr="一張含有 人員, 室內, 牆, 女人 的圖片&#10;&#10;自動產生的描述"/>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495100" cy="1871175"/>
                    </a:xfrm>
                    <a:prstGeom prst="rect">
                      <a:avLst/>
                    </a:prstGeom>
                    <a:noFill/>
                    <a:ln>
                      <a:noFill/>
                    </a:ln>
                  </pic:spPr>
                </pic:pic>
              </a:graphicData>
            </a:graphic>
          </wp:inline>
        </w:drawing>
      </w:r>
    </w:p>
    <w:p w14:paraId="10321FA6" w14:textId="6693AB73" w:rsidR="00D95790" w:rsidRDefault="00000000">
      <w:pPr>
        <w:pStyle w:val="FigureType"/>
        <w:rPr>
          <w:rFonts w:eastAsia="新細明體"/>
        </w:rPr>
      </w:pPr>
      <w:bookmarkStart w:id="171" w:name="F27"/>
      <w:bookmarkStart w:id="172" w:name="_Toc139646714"/>
      <w:r>
        <w:rPr>
          <w:rFonts w:eastAsia="新細明體"/>
        </w:rPr>
        <w:t>Figure 2</w:t>
      </w:r>
      <w:r w:rsidR="00DA4571">
        <w:rPr>
          <w:rFonts w:eastAsia="新細明體"/>
        </w:rPr>
        <w:t>7</w:t>
      </w:r>
      <w:bookmarkEnd w:id="171"/>
      <w:r>
        <w:rPr>
          <w:rFonts w:eastAsia="新細明體"/>
        </w:rPr>
        <w:t xml:space="preserve"> Purdue Pegboard test</w:t>
      </w:r>
      <w:r>
        <w:rPr>
          <w:rFonts w:eastAsia="新細明體" w:hint="eastAsia"/>
        </w:rPr>
        <w:t xml:space="preserve"> (PPT)</w:t>
      </w:r>
      <w:bookmarkEnd w:id="172"/>
    </w:p>
    <w:p w14:paraId="6DF4CA91" w14:textId="77777777" w:rsidR="00D95790" w:rsidRDefault="00D95790">
      <w:pPr>
        <w:ind w:firstLineChars="0" w:firstLine="0"/>
        <w:jc w:val="center"/>
        <w:rPr>
          <w:rFonts w:eastAsia="新細明體"/>
        </w:rPr>
      </w:pPr>
    </w:p>
    <w:p w14:paraId="630C1469" w14:textId="429CDB71" w:rsidR="00D95790" w:rsidRDefault="00000000">
      <w:pPr>
        <w:ind w:firstLine="480"/>
        <w:rPr>
          <w:rFonts w:eastAsia="新細明體"/>
        </w:rPr>
      </w:pPr>
      <w:r>
        <w:rPr>
          <w:rFonts w:eastAsia="新細明體" w:hint="eastAsia"/>
        </w:rPr>
        <w:t xml:space="preserve">SWM uses Touch Test Sensory Evaluators (North Coast Medical, Inc, Gilroy, CA) to test the skin pressure threshold. Nylon filaments of different thicknesses are applied to the volar skin for 1-1.5 seconds of continuous force, and the threshold is defined as three tests. The lightest stimulus with at least two correct answers. The test will be applied to the pulp of the finger. Each filament is numbered as the logarithm to the base ten of the strength of a tenth of a milligram. The smaller the value, the higher the sensory sensitivity of the subject's fingers </w:t>
      </w:r>
      <w:r>
        <w:rPr>
          <w:rFonts w:eastAsia="新細明體" w:hint="eastAsia"/>
          <w:b/>
          <w:bCs/>
        </w:rPr>
        <w:t>(</w:t>
      </w:r>
      <w:r w:rsidR="006119EE" w:rsidRPr="006119EE">
        <w:rPr>
          <w:rFonts w:eastAsia="新細明體"/>
          <w:b/>
          <w:bCs/>
        </w:rPr>
        <w:fldChar w:fldCharType="begin"/>
      </w:r>
      <w:r w:rsidR="006119EE" w:rsidRPr="006119EE">
        <w:rPr>
          <w:rFonts w:eastAsia="新細明體"/>
          <w:b/>
          <w:bCs/>
        </w:rPr>
        <w:instrText xml:space="preserve"> </w:instrText>
      </w:r>
      <w:r w:rsidR="006119EE" w:rsidRPr="006119EE">
        <w:rPr>
          <w:rFonts w:eastAsia="新細明體" w:hint="eastAsia"/>
          <w:b/>
          <w:bCs/>
        </w:rPr>
        <w:instrText>REF F28 \h</w:instrText>
      </w:r>
      <w:r w:rsidR="006119EE" w:rsidRPr="006119EE">
        <w:rPr>
          <w:rFonts w:eastAsia="新細明體"/>
          <w:b/>
          <w:bCs/>
        </w:rPr>
        <w:instrText xml:space="preserve">  \* MERGEFORMAT </w:instrText>
      </w:r>
      <w:r w:rsidR="006119EE" w:rsidRPr="006119EE">
        <w:rPr>
          <w:rFonts w:eastAsia="新細明體"/>
          <w:b/>
          <w:bCs/>
        </w:rPr>
      </w:r>
      <w:r w:rsidR="006119EE" w:rsidRPr="006119EE">
        <w:rPr>
          <w:rFonts w:eastAsia="新細明體"/>
          <w:b/>
          <w:bCs/>
        </w:rPr>
        <w:fldChar w:fldCharType="separate"/>
      </w:r>
      <w:r w:rsidR="00E47AAC" w:rsidRPr="00E47AAC">
        <w:rPr>
          <w:rFonts w:eastAsia="新細明體"/>
          <w:b/>
          <w:bCs/>
        </w:rPr>
        <w:t>Figure 28</w:t>
      </w:r>
      <w:r w:rsidR="006119EE" w:rsidRPr="006119EE">
        <w:rPr>
          <w:rFonts w:eastAsia="新細明體"/>
          <w:b/>
          <w:bCs/>
        </w:rPr>
        <w:fldChar w:fldCharType="end"/>
      </w:r>
      <w:r>
        <w:rPr>
          <w:rFonts w:eastAsia="新細明體" w:hint="eastAsia"/>
          <w:b/>
          <w:bCs/>
        </w:rPr>
        <w:t>)</w:t>
      </w:r>
      <w:r>
        <w:rPr>
          <w:rFonts w:eastAsia="新細明體" w:hint="eastAsia"/>
        </w:rPr>
        <w:t xml:space="preserve">. </w:t>
      </w:r>
    </w:p>
    <w:p w14:paraId="6177E42C" w14:textId="77777777" w:rsidR="00D95790" w:rsidRDefault="00D95790">
      <w:pPr>
        <w:ind w:firstLineChars="0" w:firstLine="0"/>
        <w:jc w:val="center"/>
        <w:rPr>
          <w:rFonts w:eastAsia="新細明體"/>
        </w:rPr>
      </w:pPr>
    </w:p>
    <w:p w14:paraId="4F7958A1" w14:textId="55CF4628" w:rsidR="00D95790" w:rsidRDefault="00000000">
      <w:pPr>
        <w:ind w:firstLineChars="0" w:firstLine="0"/>
        <w:jc w:val="center"/>
        <w:rPr>
          <w:rFonts w:eastAsia="新細明體"/>
        </w:rPr>
      </w:pPr>
      <w:r>
        <w:rPr>
          <w:rFonts w:eastAsia="新細明體" w:hint="eastAsia"/>
        </w:rPr>
        <w:t xml:space="preserve"> </w:t>
      </w:r>
      <w:r>
        <w:rPr>
          <w:rFonts w:eastAsia="新細明體"/>
          <w:noProof/>
        </w:rPr>
        <w:drawing>
          <wp:inline distT="0" distB="0" distL="0" distR="0" wp14:anchorId="3B0887A4" wp14:editId="514865C2">
            <wp:extent cx="2767330" cy="2075815"/>
            <wp:effectExtent l="0" t="0" r="0" b="635"/>
            <wp:docPr id="696558833" name="圖片 6" descr="一張含有 人員, 指甲, 手指, 捲動方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8833" name="圖片 6" descr="一張含有 人員, 指甲, 手指, 捲動方塊 的圖片&#10;&#10;自動產生的描述"/>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72239" cy="2079347"/>
                    </a:xfrm>
                    <a:prstGeom prst="rect">
                      <a:avLst/>
                    </a:prstGeom>
                  </pic:spPr>
                </pic:pic>
              </a:graphicData>
            </a:graphic>
          </wp:inline>
        </w:drawing>
      </w:r>
    </w:p>
    <w:p w14:paraId="7D4A00DC" w14:textId="1303E4AF" w:rsidR="00D95790" w:rsidRDefault="00000000">
      <w:pPr>
        <w:pStyle w:val="FigureType"/>
        <w:rPr>
          <w:rFonts w:eastAsia="新細明體"/>
        </w:rPr>
      </w:pPr>
      <w:bookmarkStart w:id="173" w:name="F28"/>
      <w:bookmarkStart w:id="174" w:name="_Toc139646715"/>
      <w:r>
        <w:rPr>
          <w:rFonts w:eastAsia="新細明體"/>
        </w:rPr>
        <w:t xml:space="preserve">Figure </w:t>
      </w:r>
      <w:r w:rsidR="00DA4571">
        <w:rPr>
          <w:rFonts w:eastAsia="新細明體"/>
        </w:rPr>
        <w:t>28</w:t>
      </w:r>
      <w:bookmarkEnd w:id="173"/>
      <w:r>
        <w:rPr>
          <w:rFonts w:eastAsia="新細明體"/>
        </w:rPr>
        <w:t xml:space="preserve"> Semmes-Weinstein </w:t>
      </w:r>
      <w:r>
        <w:rPr>
          <w:rFonts w:eastAsia="新細明體" w:hint="eastAsia"/>
        </w:rPr>
        <w:t>M</w:t>
      </w:r>
      <w:r>
        <w:rPr>
          <w:rFonts w:eastAsia="新細明體"/>
        </w:rPr>
        <w:t>onofilament</w:t>
      </w:r>
      <w:r>
        <w:rPr>
          <w:rFonts w:eastAsia="新細明體" w:hint="eastAsia"/>
        </w:rPr>
        <w:t xml:space="preserve"> test (SWM)</w:t>
      </w:r>
      <w:bookmarkEnd w:id="174"/>
    </w:p>
    <w:p w14:paraId="1B0FF91A" w14:textId="77777777" w:rsidR="00D95790" w:rsidRDefault="00D95790">
      <w:pPr>
        <w:ind w:firstLineChars="0" w:firstLine="0"/>
        <w:jc w:val="center"/>
        <w:rPr>
          <w:rFonts w:eastAsia="新細明體"/>
          <w:b/>
          <w:bCs/>
        </w:rPr>
      </w:pPr>
    </w:p>
    <w:p w14:paraId="4ED4139D" w14:textId="298F09DB" w:rsidR="00D95790" w:rsidRDefault="00000000">
      <w:pPr>
        <w:ind w:firstLine="480"/>
      </w:pPr>
      <w:r>
        <w:t>2PD</w:t>
      </w:r>
      <w:r>
        <w:rPr>
          <w:rFonts w:hint="eastAsia"/>
        </w:rPr>
        <w:t xml:space="preserve"> is used for detecting the least distance between two prongs, evaluates subject </w:t>
      </w:r>
      <w:proofErr w:type="gramStart"/>
      <w:r>
        <w:rPr>
          <w:rFonts w:hint="eastAsia"/>
        </w:rPr>
        <w:t>is capable of discriminating</w:t>
      </w:r>
      <w:proofErr w:type="gramEnd"/>
      <w:r>
        <w:rPr>
          <w:rFonts w:hint="eastAsia"/>
        </w:rPr>
        <w:t xml:space="preserve"> two close points on a small area of skin (usually </w:t>
      </w:r>
      <w:r>
        <w:rPr>
          <w:rFonts w:hint="eastAsia"/>
        </w:rPr>
        <w:lastRenderedPageBreak/>
        <w:t xml:space="preserve">the finger pulp). The therapist uses the octagonal needled disk in </w:t>
      </w:r>
      <w:r w:rsidR="006119EE" w:rsidRPr="006119EE">
        <w:rPr>
          <w:b/>
          <w:bCs/>
        </w:rPr>
        <w:fldChar w:fldCharType="begin"/>
      </w:r>
      <w:r w:rsidR="006119EE" w:rsidRPr="006119EE">
        <w:rPr>
          <w:b/>
          <w:bCs/>
        </w:rPr>
        <w:instrText xml:space="preserve"> </w:instrText>
      </w:r>
      <w:r w:rsidR="006119EE" w:rsidRPr="006119EE">
        <w:rPr>
          <w:rFonts w:hint="eastAsia"/>
          <w:b/>
          <w:bCs/>
        </w:rPr>
        <w:instrText>REF F29 \h</w:instrText>
      </w:r>
      <w:r w:rsidR="006119EE" w:rsidRPr="006119EE">
        <w:rPr>
          <w:b/>
          <w:bCs/>
        </w:rPr>
        <w:instrText xml:space="preserve">  \* MERGEFORMAT </w:instrText>
      </w:r>
      <w:r w:rsidR="006119EE" w:rsidRPr="006119EE">
        <w:rPr>
          <w:b/>
          <w:bCs/>
        </w:rPr>
      </w:r>
      <w:r w:rsidR="006119EE" w:rsidRPr="006119EE">
        <w:rPr>
          <w:b/>
          <w:bCs/>
        </w:rPr>
        <w:fldChar w:fldCharType="separate"/>
      </w:r>
      <w:r w:rsidR="00E47AAC" w:rsidRPr="00E47AAC">
        <w:rPr>
          <w:rFonts w:eastAsia="新細明體"/>
          <w:b/>
          <w:bCs/>
        </w:rPr>
        <w:t>Figure 29</w:t>
      </w:r>
      <w:r w:rsidR="006119EE" w:rsidRPr="006119EE">
        <w:rPr>
          <w:b/>
          <w:bCs/>
        </w:rPr>
        <w:fldChar w:fldCharType="end"/>
      </w:r>
      <w:r w:rsidR="006119EE">
        <w:rPr>
          <w:b/>
          <w:bCs/>
        </w:rPr>
        <w:t xml:space="preserve"> </w:t>
      </w:r>
      <w:r>
        <w:rPr>
          <w:rFonts w:hint="eastAsia"/>
        </w:rPr>
        <w:t xml:space="preserve">for testing, in which seven sides are equipped with double needles with a distance from 2mm to 8mm, and the remaining side is equipped with a single needle. Lightly poke the double-needle on the random side on the fingertips of the subject for 1 to 1.5 seconds until the subject can distinguish the minimum stitch distance from a single needle, or mistakenly regard a certain level of stitch distance as a single needle three times. The lower the value obtained for this item, the higher the </w:t>
      </w:r>
      <w:ins w:id="175" w:author="黃柏瑜" w:date="2023-07-17T16:39:00Z">
        <w:r w:rsidR="008838AC">
          <w:t>s</w:t>
        </w:r>
        <w:r w:rsidR="008838AC" w:rsidRPr="008838AC">
          <w:t>patial resolution</w:t>
        </w:r>
      </w:ins>
      <w:del w:id="176" w:author="黃柏瑜" w:date="2023-07-17T16:39:00Z">
        <w:r w:rsidDel="008838AC">
          <w:rPr>
            <w:rFonts w:hint="eastAsia"/>
          </w:rPr>
          <w:delText>sensory innervation density</w:delText>
        </w:r>
      </w:del>
      <w:r>
        <w:rPr>
          <w:rFonts w:hint="eastAsia"/>
        </w:rPr>
        <w:t xml:space="preserve"> of the subject</w:t>
      </w:r>
      <w:ins w:id="177" w:author="黃柏瑜" w:date="2023-07-17T16:39:00Z">
        <w:r w:rsidR="008838AC">
          <w:t>’s fingertip</w:t>
        </w:r>
      </w:ins>
      <w:r>
        <w:rPr>
          <w:rFonts w:hint="eastAsia"/>
        </w:rPr>
        <w:t>.</w:t>
      </w:r>
    </w:p>
    <w:p w14:paraId="39015E94" w14:textId="77777777" w:rsidR="00D95790" w:rsidRDefault="00D95790">
      <w:pPr>
        <w:ind w:firstLineChars="0" w:firstLine="0"/>
        <w:jc w:val="center"/>
        <w:rPr>
          <w:rFonts w:eastAsia="新細明體"/>
          <w:b/>
          <w:bCs/>
        </w:rPr>
      </w:pPr>
    </w:p>
    <w:p w14:paraId="049626DD" w14:textId="35E0A4BE" w:rsidR="00D95790" w:rsidRDefault="00000000">
      <w:pPr>
        <w:ind w:firstLineChars="0" w:firstLine="0"/>
        <w:jc w:val="center"/>
        <w:rPr>
          <w:rFonts w:eastAsia="新細明體"/>
          <w:b/>
          <w:bCs/>
        </w:rPr>
      </w:pPr>
      <w:r>
        <w:rPr>
          <w:rFonts w:eastAsia="新細明體" w:hint="eastAsia"/>
          <w:b/>
          <w:bCs/>
        </w:rPr>
        <w:t xml:space="preserve"> </w:t>
      </w:r>
      <w:r>
        <w:rPr>
          <w:rFonts w:eastAsia="新細明體"/>
          <w:b/>
          <w:bCs/>
          <w:noProof/>
        </w:rPr>
        <w:drawing>
          <wp:inline distT="0" distB="0" distL="114300" distR="114300" wp14:anchorId="19A22B34" wp14:editId="7D60302C">
            <wp:extent cx="2870835" cy="2152650"/>
            <wp:effectExtent l="0" t="0" r="5715" b="0"/>
            <wp:docPr id="18" name="Picture 18" descr="IMG_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5221"/>
                    <pic:cNvPicPr>
                      <a:picLocks noChangeAspect="1"/>
                    </pic:cNvPicPr>
                  </pic:nvPicPr>
                  <pic:blipFill>
                    <a:blip r:embed="rId60"/>
                    <a:stretch>
                      <a:fillRect/>
                    </a:stretch>
                  </pic:blipFill>
                  <pic:spPr>
                    <a:xfrm>
                      <a:off x="0" y="0"/>
                      <a:ext cx="2873831" cy="2154747"/>
                    </a:xfrm>
                    <a:prstGeom prst="rect">
                      <a:avLst/>
                    </a:prstGeom>
                  </pic:spPr>
                </pic:pic>
              </a:graphicData>
            </a:graphic>
          </wp:inline>
        </w:drawing>
      </w:r>
    </w:p>
    <w:p w14:paraId="0F5DB0A0" w14:textId="2BB51E4B" w:rsidR="00D95790" w:rsidRDefault="00000000">
      <w:pPr>
        <w:pStyle w:val="FigureType"/>
        <w:rPr>
          <w:rFonts w:eastAsia="新細明體"/>
        </w:rPr>
      </w:pPr>
      <w:bookmarkStart w:id="178" w:name="F29"/>
      <w:bookmarkStart w:id="179" w:name="_Toc139646716"/>
      <w:r>
        <w:rPr>
          <w:rFonts w:eastAsia="新細明體"/>
        </w:rPr>
        <w:t xml:space="preserve">Figure </w:t>
      </w:r>
      <w:r w:rsidR="00DA4571">
        <w:rPr>
          <w:rFonts w:eastAsia="新細明體"/>
        </w:rPr>
        <w:t>29</w:t>
      </w:r>
      <w:bookmarkEnd w:id="178"/>
      <w:r>
        <w:rPr>
          <w:rFonts w:eastAsia="新細明體"/>
        </w:rPr>
        <w:t xml:space="preserve"> </w:t>
      </w:r>
      <w:r>
        <w:rPr>
          <w:rFonts w:eastAsia="新細明體" w:hint="eastAsia"/>
        </w:rPr>
        <w:t>Two-point Discrimination Test (</w:t>
      </w:r>
      <w:r>
        <w:rPr>
          <w:rFonts w:eastAsia="新細明體"/>
        </w:rPr>
        <w:t>2P</w:t>
      </w:r>
      <w:r>
        <w:rPr>
          <w:rFonts w:eastAsia="新細明體" w:hint="eastAsia"/>
        </w:rPr>
        <w:t>D)</w:t>
      </w:r>
      <w:bookmarkEnd w:id="179"/>
    </w:p>
    <w:p w14:paraId="184D906B" w14:textId="77777777" w:rsidR="00D95790" w:rsidRDefault="00D95790">
      <w:pPr>
        <w:ind w:firstLineChars="0" w:firstLine="0"/>
        <w:jc w:val="center"/>
        <w:rPr>
          <w:rFonts w:eastAsia="新細明體"/>
        </w:rPr>
      </w:pPr>
    </w:p>
    <w:p w14:paraId="72AA0560" w14:textId="2ACA0337" w:rsidR="00D95790" w:rsidRDefault="00000000">
      <w:pPr>
        <w:ind w:firstLine="480"/>
        <w:rPr>
          <w:rFonts w:eastAsia="新細明體"/>
        </w:rPr>
      </w:pPr>
      <w:r>
        <w:rPr>
          <w:rFonts w:eastAsia="新細明體"/>
        </w:rPr>
        <w:t xml:space="preserve">MMDT is a test that measures gross motor function of the upper extremities. The equipment consists of </w:t>
      </w:r>
      <w:proofErr w:type="gramStart"/>
      <w:r>
        <w:rPr>
          <w:rFonts w:eastAsia="新細明體"/>
        </w:rPr>
        <w:t>a number of</w:t>
      </w:r>
      <w:proofErr w:type="gramEnd"/>
      <w:r>
        <w:rPr>
          <w:rFonts w:eastAsia="新細明體"/>
        </w:rPr>
        <w:t xml:space="preserve"> round cake-shaped building blocks and two wooden boards with grooves for placing the building blocks</w:t>
      </w:r>
      <w:r>
        <w:rPr>
          <w:rFonts w:eastAsia="新細明體" w:hint="eastAsia"/>
        </w:rPr>
        <w:t>.</w:t>
      </w:r>
      <w:r>
        <w:rPr>
          <w:rFonts w:eastAsia="新細明體"/>
        </w:rPr>
        <w:t xml:space="preserve"> In this study, the subjects were asked to stand in front of the MMDT equipment to perform placing and flipping all the building blocks, and they were not allowed to move their positions again during the process</w:t>
      </w:r>
      <w:r>
        <w:rPr>
          <w:rFonts w:eastAsia="新細明體" w:hint="eastAsia"/>
        </w:rPr>
        <w:t xml:space="preserve"> </w:t>
      </w:r>
      <w:r>
        <w:rPr>
          <w:rFonts w:eastAsia="新細明體" w:hint="eastAsia"/>
          <w:b/>
          <w:bCs/>
        </w:rPr>
        <w:t>(</w:t>
      </w:r>
      <w:r w:rsidR="006119EE" w:rsidRPr="006119EE">
        <w:rPr>
          <w:rFonts w:eastAsia="新細明體"/>
          <w:b/>
          <w:bCs/>
        </w:rPr>
        <w:fldChar w:fldCharType="begin"/>
      </w:r>
      <w:r w:rsidR="006119EE" w:rsidRPr="006119EE">
        <w:rPr>
          <w:rFonts w:eastAsia="新細明體"/>
          <w:b/>
          <w:bCs/>
        </w:rPr>
        <w:instrText xml:space="preserve"> </w:instrText>
      </w:r>
      <w:r w:rsidR="006119EE" w:rsidRPr="006119EE">
        <w:rPr>
          <w:rFonts w:eastAsia="新細明體" w:hint="eastAsia"/>
          <w:b/>
          <w:bCs/>
        </w:rPr>
        <w:instrText>REF F30 \h</w:instrText>
      </w:r>
      <w:r w:rsidR="006119EE" w:rsidRPr="006119EE">
        <w:rPr>
          <w:rFonts w:eastAsia="新細明體"/>
          <w:b/>
          <w:bCs/>
        </w:rPr>
        <w:instrText xml:space="preserve">  \* MERGEFORMAT </w:instrText>
      </w:r>
      <w:r w:rsidR="006119EE" w:rsidRPr="006119EE">
        <w:rPr>
          <w:rFonts w:eastAsia="新細明體"/>
          <w:b/>
          <w:bCs/>
        </w:rPr>
      </w:r>
      <w:r w:rsidR="006119EE" w:rsidRPr="006119EE">
        <w:rPr>
          <w:rFonts w:eastAsia="新細明體"/>
          <w:b/>
          <w:bCs/>
        </w:rPr>
        <w:fldChar w:fldCharType="separate"/>
      </w:r>
      <w:r w:rsidR="00E47AAC" w:rsidRPr="00E47AAC">
        <w:rPr>
          <w:rFonts w:eastAsia="新細明體"/>
          <w:b/>
          <w:bCs/>
        </w:rPr>
        <w:t xml:space="preserve">Figure </w:t>
      </w:r>
      <w:r w:rsidR="00E47AAC" w:rsidRPr="00E47AAC">
        <w:rPr>
          <w:rFonts w:eastAsia="新細明體" w:hint="eastAsia"/>
          <w:b/>
          <w:bCs/>
        </w:rPr>
        <w:t>3</w:t>
      </w:r>
      <w:r w:rsidR="00E47AAC" w:rsidRPr="00E47AAC">
        <w:rPr>
          <w:rFonts w:eastAsia="新細明體"/>
          <w:b/>
          <w:bCs/>
        </w:rPr>
        <w:t>0</w:t>
      </w:r>
      <w:r w:rsidR="006119EE" w:rsidRPr="006119EE">
        <w:rPr>
          <w:rFonts w:eastAsia="新細明體"/>
          <w:b/>
          <w:bCs/>
        </w:rPr>
        <w:fldChar w:fldCharType="end"/>
      </w:r>
      <w:r>
        <w:rPr>
          <w:rFonts w:eastAsia="新細明體" w:hint="eastAsia"/>
          <w:b/>
          <w:bCs/>
        </w:rPr>
        <w:t>)</w:t>
      </w:r>
      <w:r>
        <w:rPr>
          <w:rFonts w:eastAsia="新細明體"/>
        </w:rPr>
        <w:t>. The evaluating therapist would record the time it took to complete the placing of the building blocks and flipping all the building blocks. The less time spent, the better the subject performed on gross motor skill of upper extremity.</w:t>
      </w:r>
    </w:p>
    <w:p w14:paraId="7F9D3007" w14:textId="77777777" w:rsidR="00D95790" w:rsidRDefault="00D95790">
      <w:pPr>
        <w:ind w:firstLineChars="0" w:firstLine="0"/>
        <w:jc w:val="center"/>
        <w:rPr>
          <w:rFonts w:eastAsia="新細明體"/>
        </w:rPr>
      </w:pPr>
    </w:p>
    <w:p w14:paraId="4C487BFF" w14:textId="061CE96A" w:rsidR="00D95790" w:rsidRDefault="00000000">
      <w:pPr>
        <w:ind w:firstLineChars="0" w:firstLine="0"/>
        <w:jc w:val="center"/>
        <w:rPr>
          <w:rFonts w:eastAsia="新細明體"/>
        </w:rPr>
      </w:pPr>
      <w:r>
        <w:rPr>
          <w:rFonts w:eastAsia="新細明體" w:hint="eastAsia"/>
        </w:rPr>
        <w:lastRenderedPageBreak/>
        <w:t xml:space="preserve"> </w:t>
      </w:r>
      <w:r>
        <w:rPr>
          <w:rFonts w:eastAsia="新細明體"/>
          <w:noProof/>
        </w:rPr>
        <w:drawing>
          <wp:inline distT="0" distB="0" distL="0" distR="0" wp14:anchorId="384EC147" wp14:editId="40598DD2">
            <wp:extent cx="2099945" cy="2800350"/>
            <wp:effectExtent l="0" t="7302" r="7302" b="7303"/>
            <wp:docPr id="86000629" name="圖片 8" descr="一張含有 人員, 食物, 室內, 檢查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629" name="圖片 8" descr="一張含有 人員, 食物, 室內, 檢查器 的圖片&#10;&#10;自動產生的描述"/>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rot="16200000">
                      <a:off x="0" y="0"/>
                      <a:ext cx="2111707" cy="2815693"/>
                    </a:xfrm>
                    <a:prstGeom prst="rect">
                      <a:avLst/>
                    </a:prstGeom>
                  </pic:spPr>
                </pic:pic>
              </a:graphicData>
            </a:graphic>
          </wp:inline>
        </w:drawing>
      </w:r>
    </w:p>
    <w:p w14:paraId="13C9BE6E" w14:textId="6E9DFD4B" w:rsidR="00D95790" w:rsidRDefault="00000000">
      <w:pPr>
        <w:pStyle w:val="FigureType"/>
        <w:rPr>
          <w:rFonts w:eastAsia="新細明體"/>
        </w:rPr>
      </w:pPr>
      <w:bookmarkStart w:id="180" w:name="F30"/>
      <w:bookmarkStart w:id="181" w:name="_Toc139646717"/>
      <w:r>
        <w:rPr>
          <w:rFonts w:eastAsia="新細明體"/>
        </w:rPr>
        <w:t xml:space="preserve">Figure </w:t>
      </w:r>
      <w:r>
        <w:rPr>
          <w:rFonts w:eastAsia="新細明體" w:hint="eastAsia"/>
        </w:rPr>
        <w:t>3</w:t>
      </w:r>
      <w:r w:rsidR="00DA4571">
        <w:rPr>
          <w:rFonts w:eastAsia="新細明體"/>
        </w:rPr>
        <w:t>0</w:t>
      </w:r>
      <w:bookmarkEnd w:id="180"/>
      <w:r>
        <w:rPr>
          <w:rFonts w:eastAsia="新細明體"/>
        </w:rPr>
        <w:t xml:space="preserve"> Minnesota </w:t>
      </w:r>
      <w:r>
        <w:rPr>
          <w:rFonts w:eastAsia="新細明體" w:hint="eastAsia"/>
        </w:rPr>
        <w:t>M</w:t>
      </w:r>
      <w:r>
        <w:rPr>
          <w:rFonts w:eastAsia="新細明體"/>
        </w:rPr>
        <w:t xml:space="preserve">anual </w:t>
      </w:r>
      <w:r>
        <w:rPr>
          <w:rFonts w:eastAsia="新細明體" w:hint="eastAsia"/>
        </w:rPr>
        <w:t>D</w:t>
      </w:r>
      <w:r>
        <w:rPr>
          <w:rFonts w:eastAsia="新細明體"/>
        </w:rPr>
        <w:t xml:space="preserve">exterity </w:t>
      </w:r>
      <w:r>
        <w:rPr>
          <w:rFonts w:eastAsia="新細明體" w:hint="eastAsia"/>
        </w:rPr>
        <w:t>T</w:t>
      </w:r>
      <w:r>
        <w:rPr>
          <w:rFonts w:eastAsia="新細明體"/>
        </w:rPr>
        <w:t>est</w:t>
      </w:r>
      <w:bookmarkEnd w:id="181"/>
    </w:p>
    <w:p w14:paraId="3D9B3ECE" w14:textId="77777777" w:rsidR="00D95790" w:rsidRDefault="00D95790">
      <w:pPr>
        <w:ind w:firstLineChars="0" w:firstLine="0"/>
        <w:jc w:val="center"/>
        <w:rPr>
          <w:rFonts w:eastAsia="新細明體"/>
        </w:rPr>
      </w:pPr>
    </w:p>
    <w:p w14:paraId="07C52B33" w14:textId="77777777" w:rsidR="00D95790" w:rsidRDefault="00000000">
      <w:pPr>
        <w:pStyle w:val="2"/>
      </w:pPr>
      <w:bookmarkStart w:id="182" w:name="_Toc139648200"/>
      <w:r>
        <w:rPr>
          <w:rFonts w:hint="eastAsia"/>
        </w:rPr>
        <w:t>2.3.5 Brain Area Activity Measurement</w:t>
      </w:r>
      <w:bookmarkEnd w:id="182"/>
    </w:p>
    <w:p w14:paraId="3216E625" w14:textId="4B670F13" w:rsidR="00D95790" w:rsidRDefault="00000000">
      <w:pPr>
        <w:pStyle w:val="Firstparagraph"/>
        <w:ind w:firstLine="480"/>
        <w:rPr>
          <w:rFonts w:eastAsia="新細明體"/>
        </w:rPr>
      </w:pPr>
      <w:r>
        <w:rPr>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w:t>
      </w:r>
      <w:r>
        <w:rPr>
          <w:lang w:val="es-ES"/>
        </w:rPr>
        <w:fldChar w:fldCharType="begin"/>
      </w:r>
      <w:r w:rsidR="004D22D3">
        <w:rPr>
          <w:lang w:val="es-ES"/>
        </w:rPr>
        <w:instrText xml:space="preserve"> ADDIN EN.CITE &lt;EndNote&gt;&lt;Cite&gt;&lt;Author&gt;Huppert&lt;/Author&gt;&lt;Year&gt;2009&lt;/Year&gt;&lt;RecNum&gt;14&lt;/RecNum&gt;&lt;DisplayText&gt;[64]&lt;/DisplayText&gt;&lt;record&gt;&lt;rec-number&gt;14&lt;/rec-number&gt;&lt;foreign-keys&gt;&lt;key app="EN" db-id="a9p9sd5zca0xate9207x0ttfrx9aepe9wafr" timestamp="1685971140"&gt;14&lt;/key&gt;&lt;/foreign-keys&gt;&lt;ref-type name="Journal Article"&gt;17&lt;/ref-type&gt;&lt;contributors&gt;&lt;authors&gt;&lt;author&gt;Huppert, Theodore J&lt;/author&gt;&lt;author&gt;Diamond, Solomon G&lt;/author&gt;&lt;author&gt;Franceschini, Maria A&lt;/author&gt;&lt;author&gt;Boas, David A&lt;/author&gt;&lt;/authors&gt;&lt;/contributors&gt;&lt;titles&gt;&lt;title&gt;HomER: a review of time-series analysis methods for near-infrared spectroscopy of the brain&lt;/title&gt;&lt;secondary-title&gt;Applied optics&lt;/secondary-title&gt;&lt;/titles&gt;&lt;periodical&gt;&lt;full-title&gt;Applied optics&lt;/full-title&gt;&lt;/periodical&gt;&lt;pages&gt;D280-D298&lt;/pages&gt;&lt;volume&gt;48&lt;/volume&gt;&lt;number&gt;10&lt;/number&gt;&lt;dates&gt;&lt;year&gt;2009&lt;/year&gt;&lt;/dates&gt;&lt;isbn&gt;2155-3165&lt;/isbn&gt;&lt;urls&gt;&lt;/urls&gt;&lt;/record&gt;&lt;/Cite&gt;&lt;/EndNote&gt;</w:instrText>
      </w:r>
      <w:r>
        <w:rPr>
          <w:lang w:val="es-ES"/>
        </w:rPr>
        <w:fldChar w:fldCharType="separate"/>
      </w:r>
      <w:r w:rsidR="004D22D3">
        <w:rPr>
          <w:noProof/>
          <w:lang w:val="es-ES"/>
        </w:rPr>
        <w:t>[64]</w:t>
      </w:r>
      <w:r>
        <w:rPr>
          <w:lang w:val="es-ES"/>
        </w:rPr>
        <w:fldChar w:fldCharType="end"/>
      </w:r>
      <w:r>
        <w:rPr>
          <w:rFonts w:eastAsia="新細明體" w:hint="eastAsia"/>
        </w:rPr>
        <w:t xml:space="preserve"> </w:t>
      </w:r>
      <w:r>
        <w:rPr>
          <w:lang w:val="es-ES"/>
        </w:rPr>
        <w:t xml:space="preserve">to remove signal artifacts, a </w:t>
      </w:r>
      <w:r>
        <w:rPr>
          <w:rFonts w:eastAsia="新細明體" w:hint="eastAsia"/>
          <w:lang w:val="es-ES"/>
        </w:rPr>
        <w:t>band-pass</w:t>
      </w:r>
      <w:r>
        <w:rPr>
          <w:lang w:val="es-ES"/>
        </w:rPr>
        <w:t xml:space="preserve"> filter (0.01~0.1 Hz) to remove physiological signals that may affect (heart rate, respiratory, etc.), and finally output the changes in oxyhemoglobin after 10-block average in the specific cortex</w:t>
      </w:r>
      <w:r>
        <w:rPr>
          <w:rFonts w:eastAsia="新細明體" w:hint="eastAsia"/>
        </w:rPr>
        <w:t xml:space="preserve"> </w:t>
      </w:r>
      <w:r>
        <w:rPr>
          <w:rFonts w:eastAsia="新細明體" w:hint="eastAsia"/>
          <w:b/>
          <w:bCs/>
        </w:rPr>
        <w:t>(</w:t>
      </w:r>
      <w:r w:rsidR="006119EE" w:rsidRPr="006119EE">
        <w:rPr>
          <w:rFonts w:eastAsia="新細明體"/>
          <w:b/>
          <w:bCs/>
        </w:rPr>
        <w:fldChar w:fldCharType="begin"/>
      </w:r>
      <w:r w:rsidR="006119EE" w:rsidRPr="006119EE">
        <w:rPr>
          <w:rFonts w:eastAsia="新細明體"/>
          <w:b/>
          <w:bCs/>
        </w:rPr>
        <w:instrText xml:space="preserve"> </w:instrText>
      </w:r>
      <w:r w:rsidR="006119EE" w:rsidRPr="006119EE">
        <w:rPr>
          <w:rFonts w:eastAsia="新細明體" w:hint="eastAsia"/>
          <w:b/>
          <w:bCs/>
        </w:rPr>
        <w:instrText>REF F31 \h</w:instrText>
      </w:r>
      <w:r w:rsidR="006119EE" w:rsidRPr="006119EE">
        <w:rPr>
          <w:rFonts w:eastAsia="新細明體"/>
          <w:b/>
          <w:bCs/>
        </w:rPr>
        <w:instrText xml:space="preserve">  \* MERGEFORMAT </w:instrText>
      </w:r>
      <w:r w:rsidR="006119EE" w:rsidRPr="006119EE">
        <w:rPr>
          <w:rFonts w:eastAsia="新細明體"/>
          <w:b/>
          <w:bCs/>
        </w:rPr>
      </w:r>
      <w:r w:rsidR="006119EE" w:rsidRPr="006119EE">
        <w:rPr>
          <w:rFonts w:eastAsia="新細明體"/>
          <w:b/>
          <w:bCs/>
        </w:rPr>
        <w:fldChar w:fldCharType="separate"/>
      </w:r>
      <w:r w:rsidR="00E47AAC" w:rsidRPr="00E47AAC">
        <w:rPr>
          <w:rFonts w:eastAsia="新細明體"/>
          <w:b/>
          <w:bCs/>
        </w:rPr>
        <w:t xml:space="preserve">Figure </w:t>
      </w:r>
      <w:r w:rsidR="00E47AAC" w:rsidRPr="00E47AAC">
        <w:rPr>
          <w:rFonts w:eastAsia="新細明體" w:hint="eastAsia"/>
          <w:b/>
          <w:bCs/>
        </w:rPr>
        <w:t>3</w:t>
      </w:r>
      <w:r w:rsidR="00E47AAC" w:rsidRPr="00E47AAC">
        <w:rPr>
          <w:rFonts w:eastAsia="新細明體"/>
          <w:b/>
          <w:bCs/>
        </w:rPr>
        <w:t>1</w:t>
      </w:r>
      <w:r w:rsidR="006119EE" w:rsidRPr="006119EE">
        <w:rPr>
          <w:rFonts w:eastAsia="新細明體"/>
          <w:b/>
          <w:bCs/>
        </w:rPr>
        <w:fldChar w:fldCharType="end"/>
      </w:r>
      <w:r>
        <w:rPr>
          <w:rFonts w:eastAsia="新細明體" w:hint="eastAsia"/>
          <w:b/>
          <w:bCs/>
        </w:rPr>
        <w:t>)</w:t>
      </w:r>
      <w:r>
        <w:rPr>
          <w:lang w:val="es-ES"/>
        </w:rPr>
        <w:t>. It is worth noting that the process of converting optical density to concentration in the fNIRS pre-processing process is based on the Modified Beer-Lambert Law (MBLL), which is commonly used in fNIRS to convert changes in optical density to changes in hemoglobin concentration</w:t>
      </w:r>
      <w:r>
        <w:rPr>
          <w:rFonts w:ascii="新細明體" w:eastAsia="新細明體" w:hAnsi="新細明體"/>
          <w:lang w:val="es-ES"/>
        </w:rPr>
        <w:t>.</w:t>
      </w:r>
      <w:r>
        <w:rPr>
          <w:lang w:val="es-ES"/>
        </w:rPr>
        <w:t xml:space="preserve"> The MBLL is an adaptation of the Beer-Lambert Law, which describes the relationship between the absorbance of light by a medium and the concentration of the absorbing substance. HbO (oxygenated hemoglobin) is typically measured using near-infrared light in the range of approximately 650 to 900 nm. This wavelength range is commonly referred to as the "near-infrared window" because it allows light to penetrate biological tissues, including the human skull, with relatively low absorption and scattering. In this experiment, we choose 850 nm near-infrared light to the source to detect HbO in the certain region of cortex.</w:t>
      </w:r>
    </w:p>
    <w:p w14:paraId="01142844" w14:textId="77777777" w:rsidR="00D95790" w:rsidRDefault="00D95790" w:rsidP="002E1CC4">
      <w:pPr>
        <w:ind w:firstLineChars="0" w:firstLine="0"/>
        <w:jc w:val="center"/>
        <w:rPr>
          <w:rFonts w:eastAsia="新細明體"/>
        </w:rPr>
      </w:pPr>
    </w:p>
    <w:p w14:paraId="7D5958FE" w14:textId="77777777" w:rsidR="00D95790" w:rsidRDefault="00000000">
      <w:pPr>
        <w:ind w:firstLineChars="0" w:firstLine="0"/>
        <w:jc w:val="center"/>
        <w:rPr>
          <w:rFonts w:eastAsia="新細明體"/>
        </w:rPr>
      </w:pPr>
      <w:r>
        <w:rPr>
          <w:rFonts w:eastAsia="新細明體" w:hint="eastAsia"/>
          <w:noProof/>
        </w:rPr>
        <w:lastRenderedPageBreak/>
        <w:drawing>
          <wp:inline distT="0" distB="0" distL="114300" distR="114300" wp14:anchorId="46A280A3" wp14:editId="3E4FF08B">
            <wp:extent cx="3712348" cy="1181100"/>
            <wp:effectExtent l="0" t="0" r="2540" b="0"/>
            <wp:docPr id="39" name="Picture 39"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Picture1"/>
                    <pic:cNvPicPr>
                      <a:picLocks noChangeAspect="1"/>
                    </pic:cNvPicPr>
                  </pic:nvPicPr>
                  <pic:blipFill>
                    <a:blip r:embed="rId62"/>
                    <a:stretch>
                      <a:fillRect/>
                    </a:stretch>
                  </pic:blipFill>
                  <pic:spPr>
                    <a:xfrm>
                      <a:off x="0" y="0"/>
                      <a:ext cx="3784940" cy="1204195"/>
                    </a:xfrm>
                    <a:prstGeom prst="rect">
                      <a:avLst/>
                    </a:prstGeom>
                  </pic:spPr>
                </pic:pic>
              </a:graphicData>
            </a:graphic>
          </wp:inline>
        </w:drawing>
      </w:r>
    </w:p>
    <w:p w14:paraId="67B8137D" w14:textId="4B9589B2" w:rsidR="00D95790" w:rsidRDefault="00000000">
      <w:pPr>
        <w:pStyle w:val="FigureType"/>
        <w:rPr>
          <w:rFonts w:eastAsia="新細明體"/>
        </w:rPr>
      </w:pPr>
      <w:bookmarkStart w:id="183" w:name="F31"/>
      <w:bookmarkStart w:id="184" w:name="_Toc139646718"/>
      <w:r>
        <w:rPr>
          <w:rFonts w:eastAsia="新細明體"/>
        </w:rPr>
        <w:t xml:space="preserve">Figure </w:t>
      </w:r>
      <w:r>
        <w:rPr>
          <w:rFonts w:eastAsia="新細明體" w:hint="eastAsia"/>
        </w:rPr>
        <w:t>3</w:t>
      </w:r>
      <w:r w:rsidR="00DA4571">
        <w:rPr>
          <w:rFonts w:eastAsia="新細明體"/>
        </w:rPr>
        <w:t>1</w:t>
      </w:r>
      <w:bookmarkEnd w:id="183"/>
      <w:r>
        <w:rPr>
          <w:rFonts w:eastAsia="新細明體"/>
        </w:rPr>
        <w:t xml:space="preserve"> Pre-processing flow in Homer3</w:t>
      </w:r>
      <w:bookmarkEnd w:id="184"/>
    </w:p>
    <w:p w14:paraId="1BD09A86" w14:textId="77777777" w:rsidR="00D95790" w:rsidRDefault="00D95790">
      <w:pPr>
        <w:ind w:firstLineChars="0" w:firstLine="0"/>
        <w:jc w:val="center"/>
        <w:rPr>
          <w:rFonts w:eastAsia="新細明體"/>
        </w:rPr>
      </w:pPr>
    </w:p>
    <w:p w14:paraId="2CC4C0AD" w14:textId="2FE704B0" w:rsidR="00D95790" w:rsidRDefault="00000000">
      <w:pPr>
        <w:ind w:firstLine="480"/>
      </w:pPr>
      <w:r>
        <w:rPr>
          <w:lang w:val="es-ES"/>
        </w:rPr>
        <w:t xml:space="preserve">The </w:t>
      </w:r>
      <w:r>
        <w:rPr>
          <w:rFonts w:hint="eastAsia"/>
        </w:rPr>
        <w:t>G</w:t>
      </w:r>
      <w:r>
        <w:t xml:space="preserve">eneral </w:t>
      </w:r>
      <w:r>
        <w:rPr>
          <w:rFonts w:hint="eastAsia"/>
        </w:rPr>
        <w:t>L</w:t>
      </w:r>
      <w:r>
        <w:t xml:space="preserve">inear </w:t>
      </w:r>
      <w:r>
        <w:rPr>
          <w:rFonts w:hint="eastAsia"/>
        </w:rPr>
        <w:t>M</w:t>
      </w:r>
      <w:r>
        <w:t>odel (GLM)</w:t>
      </w:r>
      <w:r>
        <w:rPr>
          <w:rFonts w:hint="eastAsia"/>
        </w:rPr>
        <w:t xml:space="preserve"> of the modified gamma function convoluted square wave according to the time length of the intervention interval </w:t>
      </w:r>
      <w:r>
        <w:t>was also applied for effect estimation, according to assumptions, the beta value</w:t>
      </w:r>
      <w:r>
        <w:rPr>
          <w:rFonts w:eastAsia="新細明體" w:hint="eastAsia"/>
        </w:rPr>
        <w:t xml:space="preserve"> (</w:t>
      </w:r>
      <w:r>
        <w:rPr>
          <w:rFonts w:eastAsia="新細明體"/>
          <w:i/>
          <w:iCs/>
        </w:rPr>
        <w:t>β</w:t>
      </w:r>
      <w:r>
        <w:rPr>
          <w:rFonts w:eastAsia="新細明體" w:hint="eastAsia"/>
        </w:rPr>
        <w:t>)</w:t>
      </w:r>
      <w:r>
        <w:t xml:space="preserve"> generated by GLM indicates the strength of the modulation of the hemodynamic response</w:t>
      </w:r>
      <w:r>
        <w:rPr>
          <w:rFonts w:hint="eastAsia"/>
        </w:rPr>
        <w:t xml:space="preserve"> </w:t>
      </w:r>
      <w:r>
        <w:fldChar w:fldCharType="begin">
          <w:fldData xml:space="preserve">PEVuZE5vdGU+PENpdGU+PEF1dGhvcj5Nb3JvPC9BdXRob3I+PFllYXI+MjAxNDwvWWVhcj48UmVj
TnVtPjE5PC9SZWNOdW0+PERpc3BsYXlUZXh0Pls0NSwgNjIsIDY1LCA2Nl08L0Rpc3BsYXlUZXh0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
</w:fldData>
        </w:fldChar>
      </w:r>
      <w:r w:rsidR="004D22D3">
        <w:instrText xml:space="preserve"> ADDIN EN.CITE </w:instrText>
      </w:r>
      <w:r w:rsidR="004D22D3">
        <w:fldChar w:fldCharType="begin">
          <w:fldData xml:space="preserve">PEVuZE5vdGU+PENpdGU+PEF1dGhvcj5Nb3JvPC9BdXRob3I+PFllYXI+MjAxNDwvWWVhcj48UmVj
TnVtPjE5PC9SZWNOdW0+PERpc3BsYXlUZXh0Pls0NSwgNjIsIDY1LCA2Nl08L0Rpc3BsYXlUZXh0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
</w:fldData>
        </w:fldChar>
      </w:r>
      <w:r w:rsidR="004D22D3">
        <w:instrText xml:space="preserve"> ADDIN EN.CITE.DATA </w:instrText>
      </w:r>
      <w:r w:rsidR="004D22D3">
        <w:fldChar w:fldCharType="end"/>
      </w:r>
      <w:r>
        <w:fldChar w:fldCharType="separate"/>
      </w:r>
      <w:r w:rsidR="004D22D3">
        <w:rPr>
          <w:noProof/>
        </w:rPr>
        <w:t>[45, 62, 65, 66]</w:t>
      </w:r>
      <w:r>
        <w:fldChar w:fldCharType="end"/>
      </w:r>
      <w:r>
        <w:rPr>
          <w:rFonts w:eastAsia="新細明體" w:hint="eastAsia"/>
        </w:rPr>
        <w:t>.</w:t>
      </w:r>
      <w:r>
        <w:t xml:space="preserve"> </w:t>
      </w:r>
      <w:r>
        <w:rPr>
          <w:rFonts w:hint="eastAsia"/>
        </w:rPr>
        <w:t>In fNIRS quantitative analysis, GLM regression can be regarded as a method to normalize the signal of each channel, and beta value is its amplification factor.</w:t>
      </w:r>
      <w:r>
        <w:rPr>
          <w:rFonts w:eastAsia="新細明體" w:hint="eastAsia"/>
        </w:rPr>
        <w:t xml:space="preserve"> </w:t>
      </w:r>
      <w:r>
        <w:rPr>
          <w:rFonts w:hint="eastAsia"/>
        </w:rPr>
        <w:t>This value can be used as indirect evidence for the activation of the relevant brain area</w:t>
      </w:r>
      <w:r>
        <w:t xml:space="preserve">. </w:t>
      </w:r>
    </w:p>
    <w:p w14:paraId="132076F4" w14:textId="395E8651" w:rsidR="00D95790" w:rsidRDefault="006119EE">
      <w:pPr>
        <w:ind w:firstLine="480"/>
        <w:rPr>
          <w:rFonts w:eastAsia="新細明體"/>
        </w:rPr>
      </w:pPr>
      <w:r w:rsidRPr="006119EE">
        <w:rPr>
          <w:rFonts w:eastAsia="新細明體"/>
          <w:b/>
          <w:bCs/>
        </w:rPr>
        <w:fldChar w:fldCharType="begin"/>
      </w:r>
      <w:r w:rsidRPr="006119EE">
        <w:rPr>
          <w:rFonts w:eastAsia="新細明體"/>
          <w:b/>
          <w:bCs/>
        </w:rPr>
        <w:instrText xml:space="preserve"> REF F32 \h  \* MERGEFORMAT </w:instrText>
      </w:r>
      <w:r w:rsidRPr="006119EE">
        <w:rPr>
          <w:rFonts w:eastAsia="新細明體"/>
          <w:b/>
          <w:bCs/>
        </w:rPr>
      </w:r>
      <w:r w:rsidRPr="006119EE">
        <w:rPr>
          <w:rFonts w:eastAsia="新細明體"/>
          <w:b/>
          <w:bCs/>
        </w:rPr>
        <w:fldChar w:fldCharType="separate"/>
      </w:r>
      <w:r w:rsidR="00E47AAC" w:rsidRPr="00E47AAC">
        <w:rPr>
          <w:rFonts w:eastAsia="新細明體"/>
          <w:b/>
          <w:bCs/>
        </w:rPr>
        <w:t>Figure 32</w:t>
      </w:r>
      <w:r w:rsidRPr="006119EE">
        <w:rPr>
          <w:rFonts w:eastAsia="新細明體"/>
          <w:b/>
          <w:bCs/>
        </w:rPr>
        <w:fldChar w:fldCharType="end"/>
      </w:r>
      <w:r>
        <w:rPr>
          <w:rFonts w:eastAsia="新細明體"/>
          <w:b/>
          <w:bCs/>
        </w:rPr>
        <w:t xml:space="preserve"> </w:t>
      </w:r>
      <w:r>
        <w:rPr>
          <w:rFonts w:eastAsia="新細明體"/>
        </w:rPr>
        <w:t xml:space="preserve">shows </w:t>
      </w:r>
      <w:r>
        <w:t>o</w:t>
      </w:r>
      <w:r>
        <w:rPr>
          <w:rFonts w:eastAsia="新細明體"/>
        </w:rPr>
        <w:t>ne of the subjects exercised the prefrontal cortex contralateral to the motion hand (left hand) during the ARMT intervention</w:t>
      </w:r>
      <w:r>
        <w:rPr>
          <w:rFonts w:eastAsia="新細明體" w:hint="eastAsia"/>
        </w:rPr>
        <w:t>.</w:t>
      </w:r>
      <w:r>
        <w:rPr>
          <w:rFonts w:eastAsia="新細明體"/>
        </w:rPr>
        <w:t xml:space="preserve"> The processing methods of 10-block averaging and GLM regression will get different signal waveforms, but generally they will all conform to the general trend of channel strength.</w:t>
      </w:r>
      <w:r>
        <w:rPr>
          <w:rFonts w:eastAsia="新細明體" w:hint="eastAsia"/>
        </w:rPr>
        <w:t xml:space="preserve"> Channels are considered a </w:t>
      </w:r>
      <w:r>
        <w:rPr>
          <w:rFonts w:eastAsia="新細明體"/>
        </w:rPr>
        <w:t>higher excitation level</w:t>
      </w:r>
      <w:r>
        <w:rPr>
          <w:rFonts w:eastAsia="新細明體" w:hint="eastAsia"/>
        </w:rPr>
        <w:t xml:space="preserve"> will have larger beta values in GLM analysis.</w:t>
      </w:r>
    </w:p>
    <w:p w14:paraId="555B6005" w14:textId="77777777" w:rsidR="00D95790" w:rsidRDefault="00000000">
      <w:pPr>
        <w:ind w:firstLineChars="0" w:firstLine="0"/>
        <w:jc w:val="center"/>
        <w:rPr>
          <w:rFonts w:eastAsia="新細明體"/>
        </w:rPr>
      </w:pPr>
      <w:r>
        <w:rPr>
          <w:rFonts w:eastAsia="新細明體"/>
          <w:noProof/>
        </w:rPr>
        <w:drawing>
          <wp:inline distT="0" distB="0" distL="0" distR="0" wp14:anchorId="70483E17" wp14:editId="7816A32B">
            <wp:extent cx="2870200" cy="2594973"/>
            <wp:effectExtent l="0" t="0" r="6350" b="0"/>
            <wp:docPr id="1290826404" name="圖片 14" descr="一張含有 文字, 螢幕擷取畫面,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6404" name="圖片 14" descr="一張含有 文字, 螢幕擷取畫面, 繪圖, 圖表 的圖片&#10;&#10;自動產生的描述"/>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20980" cy="2640883"/>
                    </a:xfrm>
                    <a:prstGeom prst="rect">
                      <a:avLst/>
                    </a:prstGeom>
                  </pic:spPr>
                </pic:pic>
              </a:graphicData>
            </a:graphic>
          </wp:inline>
        </w:drawing>
      </w:r>
    </w:p>
    <w:p w14:paraId="122268E6" w14:textId="4C468187" w:rsidR="00D95790" w:rsidRDefault="00000000">
      <w:pPr>
        <w:pStyle w:val="FigureType"/>
        <w:rPr>
          <w:rFonts w:eastAsia="新細明體"/>
        </w:rPr>
      </w:pPr>
      <w:bookmarkStart w:id="185" w:name="F32"/>
      <w:bookmarkStart w:id="186" w:name="_Toc139646719"/>
      <w:r>
        <w:rPr>
          <w:rFonts w:eastAsia="新細明體"/>
        </w:rPr>
        <w:t>Figure 3</w:t>
      </w:r>
      <w:r w:rsidR="00DA4571">
        <w:rPr>
          <w:rFonts w:eastAsia="新細明體"/>
        </w:rPr>
        <w:t>2</w:t>
      </w:r>
      <w:bookmarkEnd w:id="185"/>
      <w:r>
        <w:rPr>
          <w:rFonts w:eastAsia="新細明體"/>
        </w:rPr>
        <w:t xml:space="preserve"> Processed fNIRS signal preview</w:t>
      </w:r>
      <w:bookmarkEnd w:id="186"/>
    </w:p>
    <w:p w14:paraId="4D1F0397" w14:textId="77777777" w:rsidR="00D95790" w:rsidRDefault="00000000">
      <w:pPr>
        <w:ind w:firstLineChars="0" w:firstLine="0"/>
        <w:jc w:val="center"/>
        <w:rPr>
          <w:rFonts w:eastAsia="新細明體"/>
          <w:b/>
          <w:bCs/>
        </w:rPr>
      </w:pPr>
      <w:r>
        <w:rPr>
          <w:rFonts w:eastAsia="新細明體"/>
          <w:b/>
          <w:bCs/>
        </w:rPr>
        <w:t>Four channels of the results after fNIRS signal preprocessing in 10 intervention blocks</w:t>
      </w:r>
      <w:r>
        <w:rPr>
          <w:rFonts w:eastAsia="新細明體" w:hint="eastAsia"/>
          <w:b/>
          <w:bCs/>
        </w:rPr>
        <w:t xml:space="preserve"> (a),</w:t>
      </w:r>
      <w:r>
        <w:rPr>
          <w:rFonts w:eastAsia="新細明體"/>
          <w:b/>
          <w:bCs/>
        </w:rPr>
        <w:t xml:space="preserve"> </w:t>
      </w:r>
      <w:r>
        <w:rPr>
          <w:rFonts w:eastAsia="新細明體" w:hint="eastAsia"/>
          <w:b/>
          <w:bCs/>
        </w:rPr>
        <w:t>b</w:t>
      </w:r>
      <w:r>
        <w:rPr>
          <w:rFonts w:eastAsia="新細明體"/>
          <w:b/>
          <w:bCs/>
        </w:rPr>
        <w:t>lock average result (b)</w:t>
      </w:r>
      <w:r>
        <w:rPr>
          <w:rFonts w:eastAsia="新細明體" w:hint="eastAsia"/>
          <w:b/>
          <w:bCs/>
        </w:rPr>
        <w:t xml:space="preserve"> and</w:t>
      </w:r>
      <w:r>
        <w:rPr>
          <w:rFonts w:eastAsia="新細明體"/>
          <w:b/>
          <w:bCs/>
        </w:rPr>
        <w:t xml:space="preserve"> GLM regression result (c)</w:t>
      </w:r>
    </w:p>
    <w:p w14:paraId="0E1F7792" w14:textId="77777777" w:rsidR="00D95790" w:rsidRDefault="00000000">
      <w:pPr>
        <w:pStyle w:val="1"/>
        <w:wordWrap w:val="0"/>
        <w:rPr>
          <w:rFonts w:eastAsia="新細明體"/>
        </w:rPr>
      </w:pPr>
      <w:r>
        <w:rPr>
          <w:u w:val="single"/>
        </w:rPr>
        <w:lastRenderedPageBreak/>
        <w:t xml:space="preserve">                                                                </w:t>
      </w:r>
      <w:bookmarkStart w:id="187" w:name="_Toc139648201"/>
      <w:r>
        <w:rPr>
          <w:u w:val="single"/>
        </w:rPr>
        <w:t xml:space="preserve">Chapter 3 </w:t>
      </w:r>
      <w:r>
        <w:t xml:space="preserve">Result and </w:t>
      </w:r>
      <w:r>
        <w:rPr>
          <w:rFonts w:eastAsia="新細明體" w:hint="eastAsia"/>
        </w:rPr>
        <w:t>Discussion</w:t>
      </w:r>
      <w:bookmarkEnd w:id="187"/>
    </w:p>
    <w:p w14:paraId="683ADCC6" w14:textId="6D456BDD" w:rsidR="00D95790" w:rsidRPr="006A613D" w:rsidRDefault="006A613D" w:rsidP="006A613D">
      <w:pPr>
        <w:pStyle w:val="2"/>
      </w:pPr>
      <w:bookmarkStart w:id="188" w:name="_Toc139648202"/>
      <w:r w:rsidRPr="006A613D">
        <w:rPr>
          <w:rFonts w:hint="eastAsia"/>
        </w:rPr>
        <w:t>3.1 RESULT AND COMPARISION</w:t>
      </w:r>
      <w:bookmarkEnd w:id="188"/>
    </w:p>
    <w:p w14:paraId="353495BC" w14:textId="77777777" w:rsidR="00D95790" w:rsidRDefault="00000000">
      <w:pPr>
        <w:pStyle w:val="2"/>
      </w:pPr>
      <w:bookmarkStart w:id="189" w:name="_Toc139648203"/>
      <w:r>
        <w:rPr>
          <w:rFonts w:hint="eastAsia"/>
        </w:rPr>
        <w:t>3.1.1 Subjects</w:t>
      </w:r>
      <w:bookmarkEnd w:id="189"/>
    </w:p>
    <w:p w14:paraId="3D61262A" w14:textId="4BF71A48" w:rsidR="00D95790" w:rsidRDefault="009749C8">
      <w:pPr>
        <w:ind w:firstLine="480"/>
      </w:pPr>
      <w:ins w:id="190" w:author="黃柏瑜" w:date="2023-07-17T16:35:00Z">
        <w:r w:rsidRPr="009749C8">
          <w:t>30 subjects (17 males, 13 females) with the mean age of 23.0 ± 2.7 years old were recruited</w:t>
        </w:r>
        <w:r>
          <w:t xml:space="preserve"> and </w:t>
        </w:r>
      </w:ins>
      <w:del w:id="191" w:author="黃柏瑜" w:date="2023-07-17T16:35:00Z">
        <w:r w:rsidR="00000000" w:rsidDel="009749C8">
          <w:rPr>
            <w:rFonts w:hint="eastAsia"/>
          </w:rPr>
          <w:delText>All the subjects (</w:delText>
        </w:r>
        <w:r w:rsidR="00000000" w:rsidDel="009749C8">
          <w:rPr>
            <w:rFonts w:hint="eastAsia"/>
            <w:i/>
            <w:iCs/>
          </w:rPr>
          <w:delText>n</w:delText>
        </w:r>
        <w:r w:rsidR="00000000" w:rsidDel="009749C8">
          <w:rPr>
            <w:rFonts w:hint="eastAsia"/>
          </w:rPr>
          <w:delText xml:space="preserve"> = 30) </w:delText>
        </w:r>
      </w:del>
      <w:r w:rsidR="00000000">
        <w:rPr>
          <w:rFonts w:hint="eastAsia"/>
        </w:rPr>
        <w:t xml:space="preserve">had experienced 30 minutes of intervention in both MT group and ARMT group and used for statistical analysis by their consent. The statistical analysis will be divided into two parts, comparing the differences between the pre- and post-tests with the scores measured by the same hand function assessment tools, that is, PHUA, PPT, SWM and MMDT introduced in subtitle </w:t>
      </w:r>
      <w:r w:rsidR="00000000">
        <w:rPr>
          <w:b/>
          <w:bCs/>
        </w:rPr>
        <w:fldChar w:fldCharType="begin"/>
      </w:r>
      <w:r w:rsidR="00000000">
        <w:rPr>
          <w:b/>
          <w:bCs/>
        </w:rPr>
        <w:instrText xml:space="preserve"> </w:instrText>
      </w:r>
      <w:r w:rsidR="00000000">
        <w:rPr>
          <w:rFonts w:hint="eastAsia"/>
          <w:b/>
          <w:bCs/>
        </w:rPr>
        <w:instrText>REF _Ref136970664 \h</w:instrText>
      </w:r>
      <w:r w:rsidR="00000000">
        <w:rPr>
          <w:b/>
          <w:bCs/>
        </w:rPr>
        <w:instrText xml:space="preserve">  \* MERGEFORMAT </w:instrText>
      </w:r>
      <w:r w:rsidR="00000000">
        <w:rPr>
          <w:b/>
          <w:bCs/>
        </w:rPr>
      </w:r>
      <w:r w:rsidR="00000000">
        <w:rPr>
          <w:b/>
          <w:bCs/>
        </w:rPr>
        <w:fldChar w:fldCharType="separate"/>
      </w:r>
      <w:r w:rsidR="00E47AAC" w:rsidRPr="00E47AAC">
        <w:rPr>
          <w:rFonts w:hint="eastAsia"/>
          <w:b/>
          <w:bCs/>
        </w:rPr>
        <w:t>2.3.4 Hand Function Assessment Tool</w:t>
      </w:r>
      <w:r w:rsidR="00000000">
        <w:rPr>
          <w:b/>
          <w:bCs/>
        </w:rPr>
        <w:fldChar w:fldCharType="end"/>
      </w:r>
      <w:r w:rsidR="00000000">
        <w:rPr>
          <w:rFonts w:hint="eastAsia"/>
        </w:rPr>
        <w:t xml:space="preserve">. The second part is fNIRS analysis in the bilateral motor/prefrontal cortex during the MT or ARMT intervention. However, for poor signal quality in brain cortex ROI recorded by fNIRS, 5 subjects were excluded in the fNIRS analysis, also 1 subject who reported feeling 3D dizzy when using ARMT system was excluded </w:t>
      </w:r>
      <w:r w:rsidR="00000000">
        <w:rPr>
          <w:rFonts w:hint="eastAsia"/>
          <w:b/>
          <w:bCs/>
        </w:rPr>
        <w:t>(</w:t>
      </w:r>
      <w:r w:rsidR="00000000">
        <w:rPr>
          <w:b/>
          <w:bCs/>
        </w:rPr>
        <w:fldChar w:fldCharType="begin"/>
      </w:r>
      <w:r w:rsidR="00000000">
        <w:rPr>
          <w:b/>
          <w:bCs/>
        </w:rPr>
        <w:instrText xml:space="preserve"> </w:instrText>
      </w:r>
      <w:r w:rsidR="00000000">
        <w:rPr>
          <w:rFonts w:hint="eastAsia"/>
          <w:b/>
          <w:bCs/>
        </w:rPr>
        <w:instrText>REF T6 \h</w:instrText>
      </w:r>
      <w:r w:rsidR="00000000">
        <w:rPr>
          <w:b/>
          <w:bCs/>
        </w:rPr>
        <w:instrText xml:space="preserve">  \* MERGEFORMAT </w:instrText>
      </w:r>
      <w:r w:rsidR="00000000">
        <w:rPr>
          <w:b/>
          <w:bCs/>
        </w:rPr>
      </w:r>
      <w:r w:rsidR="00000000">
        <w:rPr>
          <w:b/>
          <w:bCs/>
        </w:rPr>
        <w:fldChar w:fldCharType="separate"/>
      </w:r>
      <w:r w:rsidR="00E47AAC" w:rsidRPr="00E47AAC">
        <w:rPr>
          <w:rFonts w:hint="eastAsia"/>
          <w:b/>
          <w:bCs/>
        </w:rPr>
        <w:t>Table 6</w:t>
      </w:r>
      <w:r w:rsidR="00000000">
        <w:rPr>
          <w:b/>
          <w:bCs/>
        </w:rPr>
        <w:fldChar w:fldCharType="end"/>
      </w:r>
      <w:r w:rsidR="00000000">
        <w:rPr>
          <w:rFonts w:hint="eastAsia"/>
          <w:b/>
          <w:bCs/>
        </w:rPr>
        <w:t>)</w:t>
      </w:r>
      <w:r w:rsidR="00000000">
        <w:rPr>
          <w:rFonts w:hint="eastAsia"/>
        </w:rPr>
        <w:t>.</w:t>
      </w:r>
    </w:p>
    <w:p w14:paraId="5301DD11" w14:textId="77777777" w:rsidR="00D95790" w:rsidRDefault="00D95790">
      <w:pPr>
        <w:ind w:firstLineChars="0" w:firstLine="0"/>
        <w:jc w:val="center"/>
      </w:pPr>
    </w:p>
    <w:p w14:paraId="098ABDC8" w14:textId="77777777" w:rsidR="00D95790" w:rsidRDefault="00000000">
      <w:pPr>
        <w:pStyle w:val="TableType"/>
      </w:pPr>
      <w:bookmarkStart w:id="192" w:name="T6"/>
      <w:bookmarkStart w:id="193" w:name="_Toc138865725"/>
      <w:bookmarkStart w:id="194" w:name="_Toc139646682"/>
      <w:r>
        <w:rPr>
          <w:rFonts w:hint="eastAsia"/>
        </w:rPr>
        <w:t>Table 6</w:t>
      </w:r>
      <w:bookmarkEnd w:id="192"/>
      <w:r>
        <w:rPr>
          <w:rFonts w:hint="eastAsia"/>
        </w:rPr>
        <w:t xml:space="preserve"> The number of statistical samples for the interventional experiment</w:t>
      </w:r>
      <w:bookmarkEnd w:id="193"/>
      <w:bookmarkEnd w:id="194"/>
    </w:p>
    <w:tbl>
      <w:tblPr>
        <w:tblStyle w:val="af7"/>
        <w:tblW w:w="0" w:type="auto"/>
        <w:jc w:val="center"/>
        <w:tblBorders>
          <w:top w:val="double" w:sz="4" w:space="0" w:color="auto"/>
          <w:left w:val="none" w:sz="0" w:space="0" w:color="auto"/>
          <w:bottom w:val="double" w:sz="4" w:space="0" w:color="auto"/>
          <w:right w:val="none" w:sz="0" w:space="0" w:color="auto"/>
          <w:insideV w:val="none" w:sz="0" w:space="0" w:color="auto"/>
        </w:tblBorders>
        <w:tblLook w:val="04A0" w:firstRow="1" w:lastRow="0" w:firstColumn="1" w:lastColumn="0" w:noHBand="0" w:noVBand="1"/>
      </w:tblPr>
      <w:tblGrid>
        <w:gridCol w:w="3794"/>
        <w:gridCol w:w="2268"/>
        <w:gridCol w:w="2460"/>
      </w:tblGrid>
      <w:tr w:rsidR="00D95790" w14:paraId="133D88A9" w14:textId="77777777">
        <w:trPr>
          <w:jc w:val="center"/>
        </w:trPr>
        <w:tc>
          <w:tcPr>
            <w:tcW w:w="3794" w:type="dxa"/>
            <w:shd w:val="clear" w:color="auto" w:fill="FFFFFF" w:themeFill="background1"/>
            <w:vAlign w:val="center"/>
          </w:tcPr>
          <w:p w14:paraId="2A9F44A6" w14:textId="77777777" w:rsidR="00D95790" w:rsidRDefault="00000000">
            <w:pPr>
              <w:ind w:firstLineChars="0" w:firstLine="0"/>
              <w:jc w:val="center"/>
              <w:rPr>
                <w:b/>
                <w:bCs/>
              </w:rPr>
            </w:pPr>
            <w:r>
              <w:rPr>
                <w:rFonts w:hint="eastAsia"/>
                <w:b/>
                <w:bCs/>
              </w:rPr>
              <w:t>Category</w:t>
            </w:r>
          </w:p>
        </w:tc>
        <w:tc>
          <w:tcPr>
            <w:tcW w:w="2268" w:type="dxa"/>
            <w:shd w:val="clear" w:color="auto" w:fill="FFFFFF" w:themeFill="background1"/>
            <w:vAlign w:val="center"/>
          </w:tcPr>
          <w:p w14:paraId="3B19677A" w14:textId="77777777" w:rsidR="00D95790" w:rsidRDefault="00000000">
            <w:pPr>
              <w:ind w:firstLineChars="0" w:firstLine="0"/>
              <w:jc w:val="center"/>
              <w:rPr>
                <w:b/>
                <w:bCs/>
              </w:rPr>
            </w:pPr>
            <w:r>
              <w:rPr>
                <w:rFonts w:hint="eastAsia"/>
                <w:b/>
                <w:bCs/>
              </w:rPr>
              <w:t>Group</w:t>
            </w:r>
          </w:p>
        </w:tc>
        <w:tc>
          <w:tcPr>
            <w:tcW w:w="2460" w:type="dxa"/>
            <w:shd w:val="clear" w:color="auto" w:fill="FFFFFF" w:themeFill="background1"/>
            <w:vAlign w:val="center"/>
          </w:tcPr>
          <w:p w14:paraId="58A37E9F" w14:textId="77777777" w:rsidR="00D95790" w:rsidRDefault="00000000">
            <w:pPr>
              <w:ind w:firstLineChars="0" w:firstLine="0"/>
              <w:jc w:val="center"/>
            </w:pPr>
            <w:r>
              <w:rPr>
                <w:rFonts w:hint="eastAsia"/>
                <w:b/>
                <w:bCs/>
              </w:rPr>
              <w:t>Samples (</w:t>
            </w:r>
            <w:r>
              <w:rPr>
                <w:rFonts w:hint="eastAsia"/>
                <w:b/>
                <w:bCs/>
                <w:i/>
                <w:iCs/>
              </w:rPr>
              <w:t>n</w:t>
            </w:r>
            <w:r>
              <w:rPr>
                <w:rFonts w:hint="eastAsia"/>
                <w:b/>
                <w:bCs/>
              </w:rPr>
              <w:t>)</w:t>
            </w:r>
          </w:p>
        </w:tc>
      </w:tr>
      <w:tr w:rsidR="00D95790" w14:paraId="05CF0C1E" w14:textId="77777777">
        <w:trPr>
          <w:jc w:val="center"/>
        </w:trPr>
        <w:tc>
          <w:tcPr>
            <w:tcW w:w="3794" w:type="dxa"/>
            <w:vMerge w:val="restart"/>
            <w:shd w:val="clear" w:color="auto" w:fill="FFFFFF" w:themeFill="background1"/>
            <w:vAlign w:val="center"/>
          </w:tcPr>
          <w:p w14:paraId="3AB06847" w14:textId="77777777" w:rsidR="00D95790" w:rsidRDefault="00000000">
            <w:pPr>
              <w:ind w:firstLineChars="0" w:firstLine="0"/>
              <w:jc w:val="center"/>
              <w:rPr>
                <w:b/>
                <w:bCs/>
              </w:rPr>
            </w:pPr>
            <w:r>
              <w:rPr>
                <w:rFonts w:hint="eastAsia"/>
                <w:b/>
                <w:bCs/>
              </w:rPr>
              <w:t>Hand function evaluation</w:t>
            </w:r>
          </w:p>
        </w:tc>
        <w:tc>
          <w:tcPr>
            <w:tcW w:w="2268" w:type="dxa"/>
            <w:shd w:val="clear" w:color="auto" w:fill="FFFFFF" w:themeFill="background1"/>
            <w:vAlign w:val="center"/>
          </w:tcPr>
          <w:p w14:paraId="1C9D3E11" w14:textId="77777777" w:rsidR="00D95790" w:rsidRDefault="00000000">
            <w:pPr>
              <w:ind w:firstLineChars="0" w:firstLine="0"/>
              <w:jc w:val="center"/>
            </w:pPr>
            <w:r>
              <w:rPr>
                <w:rFonts w:hint="eastAsia"/>
              </w:rPr>
              <w:t>MT</w:t>
            </w:r>
          </w:p>
        </w:tc>
        <w:tc>
          <w:tcPr>
            <w:tcW w:w="2460" w:type="dxa"/>
            <w:shd w:val="clear" w:color="auto" w:fill="FFFFFF" w:themeFill="background1"/>
            <w:vAlign w:val="center"/>
          </w:tcPr>
          <w:p w14:paraId="5762D696" w14:textId="77777777" w:rsidR="00D95790" w:rsidRDefault="00000000">
            <w:pPr>
              <w:ind w:firstLineChars="0" w:firstLine="0"/>
              <w:jc w:val="center"/>
            </w:pPr>
            <w:r>
              <w:rPr>
                <w:rFonts w:hint="eastAsia"/>
              </w:rPr>
              <w:t>30</w:t>
            </w:r>
          </w:p>
        </w:tc>
      </w:tr>
      <w:tr w:rsidR="00D95790" w14:paraId="75C26534" w14:textId="77777777">
        <w:trPr>
          <w:jc w:val="center"/>
        </w:trPr>
        <w:tc>
          <w:tcPr>
            <w:tcW w:w="3794" w:type="dxa"/>
            <w:vMerge/>
            <w:shd w:val="clear" w:color="auto" w:fill="FFFFFF" w:themeFill="background1"/>
            <w:vAlign w:val="center"/>
          </w:tcPr>
          <w:p w14:paraId="73108348" w14:textId="77777777" w:rsidR="00D95790" w:rsidRDefault="00D95790">
            <w:pPr>
              <w:ind w:firstLineChars="0" w:firstLine="0"/>
              <w:jc w:val="center"/>
              <w:rPr>
                <w:b/>
                <w:bCs/>
              </w:rPr>
            </w:pPr>
          </w:p>
        </w:tc>
        <w:tc>
          <w:tcPr>
            <w:tcW w:w="2268" w:type="dxa"/>
            <w:shd w:val="clear" w:color="auto" w:fill="FFFFFF" w:themeFill="background1"/>
            <w:vAlign w:val="center"/>
          </w:tcPr>
          <w:p w14:paraId="5B895DB0" w14:textId="77777777" w:rsidR="00D95790" w:rsidRDefault="00000000">
            <w:pPr>
              <w:ind w:firstLineChars="0" w:firstLine="0"/>
              <w:jc w:val="center"/>
            </w:pPr>
            <w:r>
              <w:rPr>
                <w:rFonts w:hint="eastAsia"/>
              </w:rPr>
              <w:t>ARMT</w:t>
            </w:r>
          </w:p>
        </w:tc>
        <w:tc>
          <w:tcPr>
            <w:tcW w:w="2460" w:type="dxa"/>
            <w:shd w:val="clear" w:color="auto" w:fill="FFFFFF" w:themeFill="background1"/>
            <w:vAlign w:val="center"/>
          </w:tcPr>
          <w:p w14:paraId="3FDBFE95" w14:textId="77777777" w:rsidR="00D95790" w:rsidRDefault="00000000">
            <w:pPr>
              <w:ind w:firstLineChars="0" w:firstLine="0"/>
              <w:jc w:val="center"/>
            </w:pPr>
            <w:r>
              <w:rPr>
                <w:rFonts w:hint="eastAsia"/>
              </w:rPr>
              <w:t>30</w:t>
            </w:r>
          </w:p>
        </w:tc>
      </w:tr>
      <w:tr w:rsidR="00D95790" w14:paraId="103E725E" w14:textId="77777777">
        <w:trPr>
          <w:jc w:val="center"/>
        </w:trPr>
        <w:tc>
          <w:tcPr>
            <w:tcW w:w="3794" w:type="dxa"/>
            <w:vMerge w:val="restart"/>
            <w:shd w:val="clear" w:color="auto" w:fill="FFFFFF" w:themeFill="background1"/>
            <w:vAlign w:val="center"/>
          </w:tcPr>
          <w:p w14:paraId="3DB17C3E" w14:textId="77777777" w:rsidR="00D95790" w:rsidRDefault="00000000">
            <w:pPr>
              <w:ind w:firstLineChars="0" w:firstLine="0"/>
              <w:jc w:val="center"/>
              <w:rPr>
                <w:b/>
                <w:bCs/>
              </w:rPr>
            </w:pPr>
            <w:r>
              <w:rPr>
                <w:rFonts w:hint="eastAsia"/>
                <w:b/>
                <w:bCs/>
              </w:rPr>
              <w:t>fNIRS analysis in bilateral hemisphere ROI</w:t>
            </w:r>
          </w:p>
        </w:tc>
        <w:tc>
          <w:tcPr>
            <w:tcW w:w="2268" w:type="dxa"/>
            <w:shd w:val="clear" w:color="auto" w:fill="FFFFFF" w:themeFill="background1"/>
            <w:vAlign w:val="center"/>
          </w:tcPr>
          <w:p w14:paraId="5CF83635" w14:textId="77777777" w:rsidR="00D95790" w:rsidRDefault="00000000">
            <w:pPr>
              <w:ind w:firstLineChars="0" w:firstLine="0"/>
              <w:jc w:val="center"/>
            </w:pPr>
            <w:r>
              <w:rPr>
                <w:rFonts w:hint="eastAsia"/>
              </w:rPr>
              <w:t>MT</w:t>
            </w:r>
          </w:p>
        </w:tc>
        <w:tc>
          <w:tcPr>
            <w:tcW w:w="2460" w:type="dxa"/>
            <w:shd w:val="clear" w:color="auto" w:fill="FFFFFF" w:themeFill="background1"/>
            <w:vAlign w:val="center"/>
          </w:tcPr>
          <w:p w14:paraId="3944675F" w14:textId="77777777" w:rsidR="00D95790" w:rsidRDefault="00000000">
            <w:pPr>
              <w:ind w:firstLineChars="0" w:firstLine="0"/>
              <w:jc w:val="center"/>
            </w:pPr>
            <w:r>
              <w:rPr>
                <w:rFonts w:hint="eastAsia"/>
              </w:rPr>
              <w:t>25</w:t>
            </w:r>
          </w:p>
        </w:tc>
      </w:tr>
      <w:tr w:rsidR="00D95790" w14:paraId="23FEDD61" w14:textId="77777777">
        <w:trPr>
          <w:jc w:val="center"/>
        </w:trPr>
        <w:tc>
          <w:tcPr>
            <w:tcW w:w="3794" w:type="dxa"/>
            <w:vMerge/>
            <w:shd w:val="clear" w:color="auto" w:fill="FFFFFF" w:themeFill="background1"/>
            <w:vAlign w:val="center"/>
          </w:tcPr>
          <w:p w14:paraId="46B6453B" w14:textId="77777777" w:rsidR="00D95790" w:rsidRDefault="00D95790">
            <w:pPr>
              <w:ind w:firstLineChars="0" w:firstLine="0"/>
              <w:jc w:val="center"/>
            </w:pPr>
          </w:p>
        </w:tc>
        <w:tc>
          <w:tcPr>
            <w:tcW w:w="2268" w:type="dxa"/>
            <w:shd w:val="clear" w:color="auto" w:fill="FFFFFF" w:themeFill="background1"/>
            <w:vAlign w:val="center"/>
          </w:tcPr>
          <w:p w14:paraId="598AD467" w14:textId="77777777" w:rsidR="00D95790" w:rsidRDefault="00000000">
            <w:pPr>
              <w:ind w:firstLineChars="0" w:firstLine="0"/>
              <w:jc w:val="center"/>
            </w:pPr>
            <w:r>
              <w:rPr>
                <w:rFonts w:hint="eastAsia"/>
              </w:rPr>
              <w:t>ARMT</w:t>
            </w:r>
          </w:p>
        </w:tc>
        <w:tc>
          <w:tcPr>
            <w:tcW w:w="2460" w:type="dxa"/>
            <w:shd w:val="clear" w:color="auto" w:fill="FFFFFF" w:themeFill="background1"/>
            <w:vAlign w:val="center"/>
          </w:tcPr>
          <w:p w14:paraId="3E0369CE" w14:textId="77777777" w:rsidR="00D95790" w:rsidRDefault="00000000">
            <w:pPr>
              <w:ind w:firstLineChars="0" w:firstLine="0"/>
              <w:jc w:val="center"/>
            </w:pPr>
            <w:r>
              <w:rPr>
                <w:rFonts w:hint="eastAsia"/>
              </w:rPr>
              <w:t>24</w:t>
            </w:r>
          </w:p>
        </w:tc>
      </w:tr>
    </w:tbl>
    <w:p w14:paraId="037F880A" w14:textId="77777777" w:rsidR="00D95790" w:rsidRDefault="00D95790">
      <w:pPr>
        <w:ind w:firstLineChars="0" w:firstLine="0"/>
        <w:jc w:val="center"/>
      </w:pPr>
    </w:p>
    <w:p w14:paraId="4E92AB25" w14:textId="77777777" w:rsidR="00D95790" w:rsidRDefault="00D95790">
      <w:pPr>
        <w:ind w:firstLineChars="0" w:firstLine="0"/>
        <w:jc w:val="center"/>
      </w:pPr>
    </w:p>
    <w:p w14:paraId="6BBC772A" w14:textId="77777777" w:rsidR="00D95790" w:rsidRDefault="00000000">
      <w:pPr>
        <w:pStyle w:val="2"/>
      </w:pPr>
      <w:bookmarkStart w:id="195" w:name="_Toc139648204"/>
      <w:r>
        <w:rPr>
          <w:rFonts w:hint="eastAsia"/>
        </w:rPr>
        <w:t>3.1.2 Hand Function Evaluation</w:t>
      </w:r>
      <w:bookmarkEnd w:id="195"/>
    </w:p>
    <w:p w14:paraId="38348676" w14:textId="12F48995" w:rsidR="00D95790" w:rsidRDefault="00000000">
      <w:pPr>
        <w:ind w:firstLine="480"/>
      </w:pPr>
      <w:r>
        <w:rPr>
          <w:rFonts w:hint="eastAsia"/>
        </w:rPr>
        <w:t xml:space="preserve">SPSS 17.0 was used as a tool for statistical analysis in the experimental results. On the premise that Shapiro-Wilk's test was used to verify that the collected subject </w:t>
      </w:r>
      <w:r>
        <w:rPr>
          <w:rFonts w:hint="eastAsia"/>
        </w:rPr>
        <w:lastRenderedPageBreak/>
        <w:t>data set conforms to the normal distribution, repeated measurement analysis of variance (ANOVA) was used to verify whether there is a significant difference among the three conditions, that is, pre-test, post-test of MT and post-test of ARMT difference. The null hypothesis (H</w:t>
      </w:r>
      <w:r>
        <w:rPr>
          <w:rFonts w:hint="eastAsia"/>
          <w:vertAlign w:val="subscript"/>
        </w:rPr>
        <w:t>0</w:t>
      </w:r>
      <w:r>
        <w:rPr>
          <w:rFonts w:hint="eastAsia"/>
        </w:rPr>
        <w:t>) before the analysis is that there is no significant difference between these three different conditions, which assumes that no matter whether MT or ARMT intervention is used, there is no short-term improvement in the hand function of healthy subjects from the statistical data. Defined when the p value is less than 0.05, the result is considered to reject the H</w:t>
      </w:r>
      <w:r>
        <w:rPr>
          <w:rFonts w:hint="eastAsia"/>
          <w:vertAlign w:val="subscript"/>
        </w:rPr>
        <w:t>0</w:t>
      </w:r>
      <w:r>
        <w:rPr>
          <w:rFonts w:hint="eastAsia"/>
        </w:rPr>
        <w:t xml:space="preserve">. </w:t>
      </w:r>
      <w:r>
        <w:rPr>
          <w:b/>
          <w:bCs/>
        </w:rPr>
        <w:fldChar w:fldCharType="begin"/>
      </w:r>
      <w:r>
        <w:rPr>
          <w:b/>
          <w:bCs/>
        </w:rPr>
        <w:instrText xml:space="preserve"> </w:instrText>
      </w:r>
      <w:r>
        <w:rPr>
          <w:rFonts w:hint="eastAsia"/>
          <w:b/>
          <w:bCs/>
        </w:rPr>
        <w:instrText>REF T7_1 \h</w:instrText>
      </w:r>
      <w:r>
        <w:rPr>
          <w:b/>
          <w:bCs/>
        </w:rPr>
        <w:instrText xml:space="preserve">  \* MERGEFORMAT </w:instrText>
      </w:r>
      <w:r>
        <w:rPr>
          <w:b/>
          <w:bCs/>
        </w:rPr>
      </w:r>
      <w:r>
        <w:rPr>
          <w:b/>
          <w:bCs/>
        </w:rPr>
        <w:fldChar w:fldCharType="separate"/>
      </w:r>
      <w:r w:rsidR="00E47AAC" w:rsidRPr="00E47AAC">
        <w:rPr>
          <w:b/>
          <w:bCs/>
          <w:lang w:val="es-ES"/>
        </w:rPr>
        <w:t xml:space="preserve">Table </w:t>
      </w:r>
      <w:r w:rsidR="00E47AAC" w:rsidRPr="00E47AAC">
        <w:rPr>
          <w:rFonts w:eastAsia="新細明體" w:hint="eastAsia"/>
          <w:b/>
          <w:bCs/>
        </w:rPr>
        <w:t>7</w:t>
      </w:r>
      <w:r w:rsidR="00E47AAC" w:rsidRPr="00E47AAC">
        <w:rPr>
          <w:rFonts w:eastAsia="新細明體"/>
          <w:b/>
          <w:bCs/>
        </w:rPr>
        <w:t>.</w:t>
      </w:r>
      <w:r w:rsidR="00E47AAC" w:rsidRPr="00E47AAC">
        <w:rPr>
          <w:rFonts w:eastAsia="新細明體" w:hint="eastAsia"/>
          <w:b/>
          <w:bCs/>
        </w:rPr>
        <w:t>1</w:t>
      </w:r>
      <w:r>
        <w:rPr>
          <w:b/>
          <w:bCs/>
        </w:rPr>
        <w:fldChar w:fldCharType="end"/>
      </w:r>
      <w:r>
        <w:rPr>
          <w:rFonts w:hint="eastAsia"/>
          <w:b/>
          <w:bCs/>
        </w:rPr>
        <w:t xml:space="preserve"> </w:t>
      </w:r>
      <w:r>
        <w:rPr>
          <w:rFonts w:hint="eastAsia"/>
        </w:rPr>
        <w:t>shows the outcome measures result in each assessment scale.</w:t>
      </w:r>
    </w:p>
    <w:p w14:paraId="52172E9D" w14:textId="2A0FE88C" w:rsidR="00D95790" w:rsidRDefault="00000000">
      <w:pPr>
        <w:ind w:firstLine="480"/>
      </w:pPr>
      <w:r>
        <w:rPr>
          <w:b/>
          <w:bCs/>
        </w:rPr>
        <w:fldChar w:fldCharType="begin"/>
      </w:r>
      <w:r>
        <w:rPr>
          <w:b/>
          <w:bCs/>
        </w:rPr>
        <w:instrText xml:space="preserve"> </w:instrText>
      </w:r>
      <w:r>
        <w:rPr>
          <w:rFonts w:hint="eastAsia"/>
          <w:b/>
          <w:bCs/>
        </w:rPr>
        <w:instrText>REF T7_2 \h</w:instrText>
      </w:r>
      <w:r>
        <w:rPr>
          <w:b/>
          <w:bCs/>
        </w:rPr>
        <w:instrText xml:space="preserve">  \* MERGEFORMAT </w:instrText>
      </w:r>
      <w:r>
        <w:rPr>
          <w:b/>
          <w:bCs/>
        </w:rPr>
      </w:r>
      <w:r>
        <w:rPr>
          <w:b/>
          <w:bCs/>
        </w:rPr>
        <w:fldChar w:fldCharType="separate"/>
      </w:r>
      <w:r w:rsidR="00E47AAC" w:rsidRPr="00E47AAC">
        <w:rPr>
          <w:b/>
          <w:bCs/>
          <w:lang w:val="es-ES"/>
        </w:rPr>
        <w:t xml:space="preserve">Table </w:t>
      </w:r>
      <w:r w:rsidR="00E47AAC" w:rsidRPr="00E47AAC">
        <w:rPr>
          <w:rFonts w:eastAsia="新細明體" w:hint="eastAsia"/>
          <w:b/>
          <w:bCs/>
        </w:rPr>
        <w:t>7.2</w:t>
      </w:r>
      <w:r>
        <w:rPr>
          <w:b/>
          <w:bCs/>
        </w:rPr>
        <w:fldChar w:fldCharType="end"/>
      </w:r>
      <w:r>
        <w:rPr>
          <w:rFonts w:hint="eastAsia"/>
          <w:b/>
          <w:bCs/>
        </w:rPr>
        <w:t xml:space="preserve"> </w:t>
      </w:r>
      <w:r>
        <w:rPr>
          <w:rFonts w:hint="eastAsia"/>
        </w:rPr>
        <w:t xml:space="preserve">shows the difference in outcome measures between pre- and post-test in each assessment scale and different conditions for 30 healthy subjects. The focus of the statistical analysis is to compare the pre-test results before intervention as the baseline condition with ARMT condition or MT condition, also insight ARMT's potential well efficacy by comparing the difference is significant between it and MT condition. The chart shows that no matter which intervention method is used, under the indicators of PPT of Dominant hand, PPT of both </w:t>
      </w:r>
      <w:r>
        <w:t>hands</w:t>
      </w:r>
      <w:r>
        <w:rPr>
          <w:rFonts w:hint="eastAsia"/>
        </w:rPr>
        <w:t>, PPT of assembly, MMDT of placing and MMDT of turning, the intervention of ARMT or MT can make healthy subjects have a short-term and significant differences in these scores. However, the SWM results in this chart also show that neither intervention affected subjects' performance on finger sensation. The following content will graph the results of each hand function assessment tool for more detailed observation.</w:t>
      </w:r>
    </w:p>
    <w:p w14:paraId="5E641D64" w14:textId="77777777" w:rsidR="00D95790" w:rsidRDefault="00D95790">
      <w:pPr>
        <w:ind w:firstLine="480"/>
        <w:rPr>
          <w:rFonts w:eastAsia="新細明體"/>
          <w:u w:val="single"/>
          <w:lang w:val="es-ES"/>
        </w:rPr>
      </w:pPr>
    </w:p>
    <w:p w14:paraId="4114902C" w14:textId="77777777" w:rsidR="002E1CC4" w:rsidRDefault="002E1CC4">
      <w:pPr>
        <w:ind w:firstLine="480"/>
        <w:rPr>
          <w:rFonts w:eastAsia="新細明體"/>
          <w:u w:val="single"/>
          <w:lang w:val="es-ES"/>
        </w:rPr>
      </w:pPr>
    </w:p>
    <w:p w14:paraId="0DE75144" w14:textId="77777777" w:rsidR="002E1CC4" w:rsidRDefault="002E1CC4">
      <w:pPr>
        <w:ind w:firstLine="480"/>
        <w:rPr>
          <w:rFonts w:eastAsia="新細明體"/>
          <w:u w:val="single"/>
          <w:lang w:val="es-ES"/>
        </w:rPr>
      </w:pPr>
    </w:p>
    <w:p w14:paraId="6510EFFC" w14:textId="77777777" w:rsidR="002E1CC4" w:rsidRDefault="002E1CC4">
      <w:pPr>
        <w:ind w:firstLine="480"/>
        <w:rPr>
          <w:rFonts w:eastAsia="新細明體"/>
          <w:u w:val="single"/>
          <w:lang w:val="es-ES"/>
        </w:rPr>
      </w:pPr>
    </w:p>
    <w:p w14:paraId="19F9AE25" w14:textId="77777777" w:rsidR="002E1CC4" w:rsidRDefault="002E1CC4">
      <w:pPr>
        <w:ind w:firstLine="480"/>
        <w:rPr>
          <w:rFonts w:eastAsia="新細明體"/>
          <w:u w:val="single"/>
          <w:lang w:val="es-ES"/>
        </w:rPr>
      </w:pPr>
    </w:p>
    <w:p w14:paraId="523921EC" w14:textId="77777777" w:rsidR="002E1CC4" w:rsidRDefault="002E1CC4">
      <w:pPr>
        <w:ind w:firstLine="480"/>
        <w:rPr>
          <w:rFonts w:eastAsia="新細明體"/>
          <w:u w:val="single"/>
          <w:lang w:val="es-ES"/>
        </w:rPr>
      </w:pPr>
    </w:p>
    <w:p w14:paraId="7E6D2A2D" w14:textId="77777777" w:rsidR="002E1CC4" w:rsidRDefault="002E1CC4">
      <w:pPr>
        <w:ind w:firstLine="480"/>
        <w:rPr>
          <w:rFonts w:eastAsia="新細明體"/>
          <w:u w:val="single"/>
          <w:lang w:val="es-ES"/>
        </w:rPr>
      </w:pPr>
    </w:p>
    <w:p w14:paraId="5DFFE042" w14:textId="77777777" w:rsidR="002E1CC4" w:rsidRDefault="002E1CC4">
      <w:pPr>
        <w:ind w:firstLine="480"/>
        <w:rPr>
          <w:rFonts w:eastAsia="新細明體"/>
          <w:u w:val="single"/>
          <w:lang w:val="es-ES"/>
        </w:rPr>
      </w:pPr>
    </w:p>
    <w:p w14:paraId="1AAC60D0" w14:textId="77777777" w:rsidR="002E1CC4" w:rsidRDefault="002E1CC4">
      <w:pPr>
        <w:ind w:firstLine="480"/>
        <w:rPr>
          <w:rFonts w:eastAsia="新細明體"/>
          <w:u w:val="single"/>
          <w:lang w:val="es-ES"/>
        </w:rPr>
      </w:pPr>
    </w:p>
    <w:p w14:paraId="40168066" w14:textId="77777777" w:rsidR="002E1CC4" w:rsidRDefault="002E1CC4">
      <w:pPr>
        <w:ind w:firstLine="480"/>
        <w:rPr>
          <w:rFonts w:eastAsia="新細明體"/>
          <w:u w:val="single"/>
          <w:lang w:val="es-ES"/>
        </w:rPr>
      </w:pPr>
    </w:p>
    <w:p w14:paraId="44002250" w14:textId="77777777" w:rsidR="002E1CC4" w:rsidRDefault="002E1CC4">
      <w:pPr>
        <w:ind w:firstLine="480"/>
        <w:rPr>
          <w:rFonts w:eastAsia="新細明體"/>
          <w:u w:val="single"/>
          <w:lang w:val="es-ES"/>
        </w:rPr>
      </w:pPr>
    </w:p>
    <w:p w14:paraId="4A669BF7" w14:textId="77777777" w:rsidR="002E1CC4" w:rsidRDefault="002E1CC4">
      <w:pPr>
        <w:ind w:firstLine="480"/>
        <w:rPr>
          <w:rFonts w:eastAsia="新細明體"/>
          <w:u w:val="single"/>
          <w:lang w:val="es-ES"/>
        </w:rPr>
      </w:pPr>
    </w:p>
    <w:p w14:paraId="78069F18" w14:textId="77777777" w:rsidR="002E1CC4" w:rsidRPr="002E1CC4" w:rsidRDefault="002E1CC4">
      <w:pPr>
        <w:ind w:firstLine="480"/>
        <w:rPr>
          <w:rFonts w:eastAsia="新細明體"/>
          <w:u w:val="single"/>
          <w:lang w:val="es-ES"/>
        </w:rPr>
      </w:pPr>
    </w:p>
    <w:p w14:paraId="41C875CC" w14:textId="77777777" w:rsidR="00D95790" w:rsidRDefault="00000000">
      <w:pPr>
        <w:pStyle w:val="TableType"/>
        <w:rPr>
          <w:lang w:val="es-ES"/>
        </w:rPr>
      </w:pPr>
      <w:bookmarkStart w:id="196" w:name="T7_1"/>
      <w:bookmarkStart w:id="197" w:name="_Toc138865726"/>
      <w:bookmarkStart w:id="198" w:name="_Toc139646683"/>
      <w:r>
        <w:rPr>
          <w:lang w:val="es-ES"/>
        </w:rPr>
        <w:t xml:space="preserve">Table </w:t>
      </w:r>
      <w:r>
        <w:rPr>
          <w:rFonts w:eastAsia="新細明體" w:hint="eastAsia"/>
        </w:rPr>
        <w:t>7</w:t>
      </w:r>
      <w:r>
        <w:rPr>
          <w:lang w:val="es-ES"/>
        </w:rPr>
        <w:t>.</w:t>
      </w:r>
      <w:r>
        <w:rPr>
          <w:rFonts w:eastAsia="新細明體" w:hint="eastAsia"/>
        </w:rPr>
        <w:t>1</w:t>
      </w:r>
      <w:bookmarkEnd w:id="196"/>
      <w:r>
        <w:rPr>
          <w:lang w:val="es-ES"/>
        </w:rPr>
        <w:t xml:space="preserve"> The outcome measures in each assessment scale.</w:t>
      </w:r>
      <w:bookmarkEnd w:id="197"/>
      <w:bookmarkEnd w:id="198"/>
    </w:p>
    <w:p w14:paraId="425BDF3D" w14:textId="77777777" w:rsidR="00D95790" w:rsidRDefault="00000000">
      <w:pPr>
        <w:ind w:firstLine="480"/>
        <w:jc w:val="center"/>
        <w:rPr>
          <w:b/>
          <w:bCs/>
          <w:lang w:val="es-ES"/>
        </w:rPr>
      </w:pPr>
      <w:r>
        <w:rPr>
          <w:b/>
          <w:bCs/>
          <w:lang w:val="es-ES"/>
        </w:rPr>
        <w:t>*DH: dominant hand, *BH: both hands.</w:t>
      </w:r>
    </w:p>
    <w:tbl>
      <w:tblPr>
        <w:tblStyle w:val="210"/>
        <w:tblW w:w="8171" w:type="dxa"/>
        <w:jc w:val="center"/>
        <w:tblBorders>
          <w:top w:val="double" w:sz="4" w:space="0" w:color="auto"/>
          <w:bottom w:val="double" w:sz="4" w:space="0" w:color="auto"/>
          <w:insideH w:val="single" w:sz="8" w:space="0" w:color="auto"/>
        </w:tblBorders>
        <w:tblLook w:val="04A0" w:firstRow="1" w:lastRow="0" w:firstColumn="1" w:lastColumn="0" w:noHBand="0" w:noVBand="1"/>
      </w:tblPr>
      <w:tblGrid>
        <w:gridCol w:w="2042"/>
        <w:gridCol w:w="2043"/>
        <w:gridCol w:w="2043"/>
        <w:gridCol w:w="2043"/>
      </w:tblGrid>
      <w:tr w:rsidR="00D95790" w14:paraId="4D890918" w14:textId="77777777" w:rsidTr="00F6206E">
        <w:trPr>
          <w:cnfStyle w:val="100000000000" w:firstRow="1" w:lastRow="0" w:firstColumn="0" w:lastColumn="0" w:oddVBand="0" w:evenVBand="0" w:oddHBand="0" w:evenHBand="0" w:firstRowFirstColumn="0" w:firstRowLastColumn="0" w:lastRowFirstColumn="0" w:lastRowLastColumn="0"/>
          <w:trHeight w:val="663"/>
          <w:jc w:val="center"/>
        </w:trPr>
        <w:tc>
          <w:tcPr>
            <w:cnfStyle w:val="001000000000" w:firstRow="0" w:lastRow="0" w:firstColumn="1" w:lastColumn="0" w:oddVBand="0" w:evenVBand="0" w:oddHBand="0" w:evenHBand="0" w:firstRowFirstColumn="0" w:firstRowLastColumn="0" w:lastRowFirstColumn="0" w:lastRowLastColumn="0"/>
            <w:tcW w:w="2042" w:type="dxa"/>
            <w:tcBorders>
              <w:bottom w:val="none" w:sz="0" w:space="0" w:color="auto"/>
            </w:tcBorders>
            <w:shd w:val="clear" w:color="auto" w:fill="auto"/>
            <w:vAlign w:val="center"/>
          </w:tcPr>
          <w:p w14:paraId="598FEF9D" w14:textId="77777777" w:rsidR="00D95790" w:rsidRDefault="00000000">
            <w:pPr>
              <w:pStyle w:val="Web"/>
              <w:ind w:left="142" w:hangingChars="59" w:hanging="142"/>
              <w:jc w:val="center"/>
              <w:rPr>
                <w:rFonts w:eastAsia="新細明體"/>
                <w:lang w:eastAsia="zh-TW"/>
              </w:rPr>
            </w:pPr>
            <w:r>
              <w:rPr>
                <w:rFonts w:eastAsia="新細明體" w:hint="eastAsia"/>
                <w:lang w:eastAsia="zh-TW"/>
              </w:rPr>
              <w:t>Effectiveness</w:t>
            </w:r>
          </w:p>
        </w:tc>
        <w:tc>
          <w:tcPr>
            <w:tcW w:w="2043" w:type="dxa"/>
            <w:tcBorders>
              <w:bottom w:val="none" w:sz="0" w:space="0" w:color="auto"/>
            </w:tcBorders>
            <w:shd w:val="clear" w:color="auto" w:fill="auto"/>
            <w:vAlign w:val="center"/>
          </w:tcPr>
          <w:p w14:paraId="01E84CAE" w14:textId="77777777" w:rsidR="00D95790" w:rsidRDefault="00000000">
            <w:pPr>
              <w:pStyle w:val="Web"/>
              <w:jc w:val="center"/>
              <w:cnfStyle w:val="100000000000" w:firstRow="1" w:lastRow="0" w:firstColumn="0" w:lastColumn="0" w:oddVBand="0" w:evenVBand="0" w:oddHBand="0" w:evenHBand="0" w:firstRowFirstColumn="0" w:firstRowLastColumn="0" w:lastRowFirstColumn="0" w:lastRowLastColumn="0"/>
              <w:rPr>
                <w:rFonts w:eastAsia="新細明體"/>
                <w:lang w:eastAsia="zh-TW"/>
              </w:rPr>
            </w:pPr>
            <w:r>
              <w:rPr>
                <w:rFonts w:eastAsia="新細明體" w:hint="eastAsia"/>
                <w:lang w:eastAsia="zh-TW"/>
              </w:rPr>
              <w:t>Baseline (pretest)</w:t>
            </w:r>
          </w:p>
        </w:tc>
        <w:tc>
          <w:tcPr>
            <w:tcW w:w="2043" w:type="dxa"/>
            <w:tcBorders>
              <w:bottom w:val="none" w:sz="0" w:space="0" w:color="auto"/>
            </w:tcBorders>
            <w:shd w:val="clear" w:color="auto" w:fill="auto"/>
            <w:vAlign w:val="center"/>
          </w:tcPr>
          <w:p w14:paraId="47D25F3D" w14:textId="77777777" w:rsidR="00D95790" w:rsidRDefault="00000000">
            <w:pPr>
              <w:pStyle w:val="Web"/>
              <w:jc w:val="center"/>
              <w:cnfStyle w:val="100000000000" w:firstRow="1" w:lastRow="0" w:firstColumn="0" w:lastColumn="0" w:oddVBand="0" w:evenVBand="0" w:oddHBand="0" w:evenHBand="0" w:firstRowFirstColumn="0" w:firstRowLastColumn="0" w:lastRowFirstColumn="0" w:lastRowLastColumn="0"/>
              <w:rPr>
                <w:rFonts w:eastAsia="新細明體"/>
                <w:lang w:eastAsia="zh-TW"/>
              </w:rPr>
            </w:pPr>
            <w:r>
              <w:rPr>
                <w:rFonts w:eastAsia="新細明體" w:hint="eastAsia"/>
                <w:lang w:eastAsia="zh-TW"/>
              </w:rPr>
              <w:t>ARMT</w:t>
            </w:r>
          </w:p>
        </w:tc>
        <w:tc>
          <w:tcPr>
            <w:tcW w:w="2043" w:type="dxa"/>
            <w:tcBorders>
              <w:bottom w:val="none" w:sz="0" w:space="0" w:color="auto"/>
            </w:tcBorders>
            <w:shd w:val="clear" w:color="auto" w:fill="auto"/>
            <w:vAlign w:val="center"/>
          </w:tcPr>
          <w:p w14:paraId="6C9C918F" w14:textId="77777777" w:rsidR="00D95790" w:rsidRDefault="00000000">
            <w:pPr>
              <w:pStyle w:val="Web"/>
              <w:jc w:val="center"/>
              <w:cnfStyle w:val="100000000000" w:firstRow="1" w:lastRow="0" w:firstColumn="0" w:lastColumn="0" w:oddVBand="0" w:evenVBand="0" w:oddHBand="0" w:evenHBand="0" w:firstRowFirstColumn="0" w:firstRowLastColumn="0" w:lastRowFirstColumn="0" w:lastRowLastColumn="0"/>
              <w:rPr>
                <w:rFonts w:eastAsia="新細明體"/>
                <w:lang w:eastAsia="zh-TW"/>
              </w:rPr>
            </w:pPr>
            <w:r>
              <w:rPr>
                <w:rFonts w:eastAsia="新細明體" w:hint="eastAsia"/>
                <w:lang w:eastAsia="zh-TW"/>
              </w:rPr>
              <w:t>MT</w:t>
            </w:r>
          </w:p>
        </w:tc>
      </w:tr>
      <w:tr w:rsidR="00D95790" w14:paraId="15B96E66"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1D2EB829" w14:textId="77777777" w:rsidR="00D95790" w:rsidRDefault="00000000">
            <w:pPr>
              <w:pStyle w:val="Web"/>
              <w:jc w:val="center"/>
              <w:rPr>
                <w:rFonts w:eastAsia="新細明體"/>
                <w:lang w:eastAsia="zh-TW"/>
              </w:rPr>
            </w:pPr>
            <w:r>
              <w:t>PHUA</w:t>
            </w:r>
            <w:r>
              <w:br/>
            </w:r>
            <w:r>
              <w:rPr>
                <w:rFonts w:eastAsia="新細明體" w:hint="eastAsia"/>
                <w:lang w:eastAsia="zh-TW"/>
              </w:rPr>
              <w:t>(</w:t>
            </w:r>
            <w:r>
              <w:t>FR</w:t>
            </w:r>
            <w:r>
              <w:rPr>
                <w:vertAlign w:val="subscript"/>
              </w:rPr>
              <w:t>peak</w:t>
            </w:r>
            <w:r>
              <w:rPr>
                <w:rFonts w:eastAsia="新細明體" w:hint="eastAsia"/>
                <w:lang w:eastAsia="zh-TW"/>
              </w:rPr>
              <w:t>)</w:t>
            </w:r>
          </w:p>
        </w:tc>
        <w:tc>
          <w:tcPr>
            <w:tcW w:w="2043" w:type="dxa"/>
            <w:shd w:val="clear" w:color="auto" w:fill="auto"/>
            <w:vAlign w:val="center"/>
          </w:tcPr>
          <w:p w14:paraId="245BB997" w14:textId="1C381EE8"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3.35 ± .64</w:t>
            </w:r>
          </w:p>
        </w:tc>
        <w:tc>
          <w:tcPr>
            <w:tcW w:w="2043" w:type="dxa"/>
            <w:shd w:val="clear" w:color="auto" w:fill="auto"/>
            <w:vAlign w:val="center"/>
          </w:tcPr>
          <w:p w14:paraId="6DEB8E46"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3.01 ± .56</w:t>
            </w:r>
          </w:p>
        </w:tc>
        <w:tc>
          <w:tcPr>
            <w:tcW w:w="2043" w:type="dxa"/>
            <w:shd w:val="clear" w:color="auto" w:fill="auto"/>
            <w:vAlign w:val="center"/>
          </w:tcPr>
          <w:p w14:paraId="00BE0B05" w14:textId="7048553C"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3.30 ±</w:t>
            </w:r>
            <w:r w:rsidR="000403B1" w:rsidRPr="000403B1">
              <w:rPr>
                <w:rFonts w:eastAsia="新細明體"/>
                <w:lang w:eastAsia="zh-TW"/>
              </w:rPr>
              <w:t xml:space="preserve"> </w:t>
            </w:r>
            <w:r w:rsidRPr="000403B1">
              <w:t>.60</w:t>
            </w:r>
          </w:p>
        </w:tc>
      </w:tr>
      <w:tr w:rsidR="00D95790" w14:paraId="6970586D"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05CCFFA6" w14:textId="77777777" w:rsidR="00D95790" w:rsidRDefault="00000000">
            <w:pPr>
              <w:pStyle w:val="Web"/>
              <w:jc w:val="center"/>
              <w:rPr>
                <w:rFonts w:eastAsia="新細明體"/>
                <w:lang w:eastAsia="zh-TW"/>
              </w:rPr>
            </w:pPr>
            <w:r>
              <w:t>PHUA </w:t>
            </w:r>
            <w:r>
              <w:br/>
            </w:r>
            <w:r>
              <w:rPr>
                <w:rFonts w:eastAsia="新細明體" w:hint="eastAsia"/>
                <w:lang w:eastAsia="zh-TW"/>
              </w:rPr>
              <w:t>Percentage (%)</w:t>
            </w:r>
          </w:p>
        </w:tc>
        <w:tc>
          <w:tcPr>
            <w:tcW w:w="2043" w:type="dxa"/>
            <w:shd w:val="clear" w:color="auto" w:fill="auto"/>
            <w:vAlign w:val="center"/>
          </w:tcPr>
          <w:p w14:paraId="247831F3" w14:textId="0374FD0B"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42.1</w:t>
            </w:r>
            <w:r w:rsidR="000403B1" w:rsidRPr="000403B1">
              <w:rPr>
                <w:rFonts w:eastAsia="新細明體"/>
                <w:lang w:eastAsia="zh-TW"/>
              </w:rPr>
              <w:t>0</w:t>
            </w:r>
            <w:r w:rsidRPr="000403B1">
              <w:t> ± 13.7</w:t>
            </w:r>
            <w:r w:rsidR="000403B1" w:rsidRPr="000403B1">
              <w:rPr>
                <w:rFonts w:eastAsia="新細明體"/>
                <w:lang w:eastAsia="zh-TW"/>
              </w:rPr>
              <w:t>0</w:t>
            </w:r>
          </w:p>
        </w:tc>
        <w:tc>
          <w:tcPr>
            <w:tcW w:w="2043" w:type="dxa"/>
            <w:shd w:val="clear" w:color="auto" w:fill="auto"/>
            <w:vAlign w:val="center"/>
          </w:tcPr>
          <w:p w14:paraId="322100AC" w14:textId="69572BD1"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34.7</w:t>
            </w:r>
            <w:r w:rsidR="000403B1" w:rsidRPr="000403B1">
              <w:rPr>
                <w:rFonts w:eastAsia="新細明體"/>
                <w:lang w:eastAsia="zh-TW"/>
              </w:rPr>
              <w:t>0</w:t>
            </w:r>
            <w:r w:rsidRPr="000403B1">
              <w:t> ± 11.0</w:t>
            </w:r>
            <w:r w:rsidR="000403B1" w:rsidRPr="000403B1">
              <w:rPr>
                <w:rFonts w:eastAsia="新細明體"/>
                <w:lang w:eastAsia="zh-TW"/>
              </w:rPr>
              <w:t>0</w:t>
            </w:r>
          </w:p>
        </w:tc>
        <w:tc>
          <w:tcPr>
            <w:tcW w:w="2043" w:type="dxa"/>
            <w:shd w:val="clear" w:color="auto" w:fill="auto"/>
            <w:vAlign w:val="center"/>
          </w:tcPr>
          <w:p w14:paraId="372389F5" w14:textId="309072CE"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39.0</w:t>
            </w:r>
            <w:r w:rsidR="000403B1" w:rsidRPr="000403B1">
              <w:rPr>
                <w:rFonts w:eastAsia="新細明體"/>
                <w:lang w:eastAsia="zh-TW"/>
              </w:rPr>
              <w:t>0</w:t>
            </w:r>
            <w:r w:rsidRPr="000403B1">
              <w:t> ± 11.9</w:t>
            </w:r>
            <w:r w:rsidR="000403B1" w:rsidRPr="000403B1">
              <w:rPr>
                <w:rFonts w:eastAsia="新細明體"/>
                <w:lang w:eastAsia="zh-TW"/>
              </w:rPr>
              <w:t>0</w:t>
            </w:r>
          </w:p>
        </w:tc>
      </w:tr>
      <w:tr w:rsidR="00D95790" w14:paraId="68ADA68F"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15FD3CA5" w14:textId="77777777" w:rsidR="00D95790" w:rsidRDefault="00000000">
            <w:pPr>
              <w:pStyle w:val="Web"/>
              <w:jc w:val="center"/>
              <w:rPr>
                <w:lang w:val="es-ES"/>
              </w:rPr>
            </w:pPr>
            <w:r>
              <w:t>PPT</w:t>
            </w:r>
            <w:r>
              <w:br/>
              <w:t>(DH)</w:t>
            </w:r>
          </w:p>
        </w:tc>
        <w:tc>
          <w:tcPr>
            <w:tcW w:w="2043" w:type="dxa"/>
            <w:shd w:val="clear" w:color="auto" w:fill="auto"/>
            <w:vAlign w:val="center"/>
          </w:tcPr>
          <w:p w14:paraId="2F0C40C3"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14.98 ± 1.69</w:t>
            </w:r>
          </w:p>
        </w:tc>
        <w:tc>
          <w:tcPr>
            <w:tcW w:w="2043" w:type="dxa"/>
            <w:shd w:val="clear" w:color="auto" w:fill="auto"/>
            <w:vAlign w:val="center"/>
          </w:tcPr>
          <w:p w14:paraId="041D42DF"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17.20 ± 1.61</w:t>
            </w:r>
          </w:p>
        </w:tc>
        <w:tc>
          <w:tcPr>
            <w:tcW w:w="2043" w:type="dxa"/>
            <w:shd w:val="clear" w:color="auto" w:fill="auto"/>
            <w:vAlign w:val="center"/>
          </w:tcPr>
          <w:p w14:paraId="719B2A2B"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15.90 ± 1.48</w:t>
            </w:r>
          </w:p>
        </w:tc>
      </w:tr>
      <w:tr w:rsidR="00D95790" w14:paraId="2131CFA5"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68DBAE5D" w14:textId="77777777" w:rsidR="00D95790" w:rsidRDefault="00000000">
            <w:pPr>
              <w:pStyle w:val="Web"/>
              <w:jc w:val="center"/>
              <w:rPr>
                <w:lang w:val="es-ES"/>
              </w:rPr>
            </w:pPr>
            <w:r>
              <w:t>PPT</w:t>
            </w:r>
            <w:r>
              <w:br/>
              <w:t>(non-DH)</w:t>
            </w:r>
          </w:p>
        </w:tc>
        <w:tc>
          <w:tcPr>
            <w:tcW w:w="2043" w:type="dxa"/>
            <w:shd w:val="clear" w:color="auto" w:fill="auto"/>
            <w:vAlign w:val="center"/>
          </w:tcPr>
          <w:p w14:paraId="4EBD0DA3"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14.75 ± 1.34</w:t>
            </w:r>
          </w:p>
        </w:tc>
        <w:tc>
          <w:tcPr>
            <w:tcW w:w="2043" w:type="dxa"/>
            <w:shd w:val="clear" w:color="auto" w:fill="auto"/>
            <w:vAlign w:val="center"/>
          </w:tcPr>
          <w:p w14:paraId="45C0F69D"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16.02 ± 1.52</w:t>
            </w:r>
          </w:p>
        </w:tc>
        <w:tc>
          <w:tcPr>
            <w:tcW w:w="2043" w:type="dxa"/>
            <w:shd w:val="clear" w:color="auto" w:fill="auto"/>
            <w:vAlign w:val="center"/>
          </w:tcPr>
          <w:p w14:paraId="16C1BB0E"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12.97 ± 1.49</w:t>
            </w:r>
          </w:p>
        </w:tc>
      </w:tr>
      <w:tr w:rsidR="00D95790" w14:paraId="7512643E"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0EF7B254" w14:textId="77777777" w:rsidR="00D95790" w:rsidRDefault="00000000">
            <w:pPr>
              <w:pStyle w:val="Web"/>
              <w:jc w:val="center"/>
              <w:rPr>
                <w:lang w:val="es-ES"/>
              </w:rPr>
            </w:pPr>
            <w:r>
              <w:t>PPT</w:t>
            </w:r>
            <w:r>
              <w:br/>
              <w:t>(BH)</w:t>
            </w:r>
          </w:p>
        </w:tc>
        <w:tc>
          <w:tcPr>
            <w:tcW w:w="2043" w:type="dxa"/>
            <w:shd w:val="clear" w:color="auto" w:fill="auto"/>
            <w:vAlign w:val="center"/>
          </w:tcPr>
          <w:p w14:paraId="4F80FBA2"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12.48 ± 1.49</w:t>
            </w:r>
          </w:p>
        </w:tc>
        <w:tc>
          <w:tcPr>
            <w:tcW w:w="2043" w:type="dxa"/>
            <w:shd w:val="clear" w:color="auto" w:fill="auto"/>
            <w:vAlign w:val="center"/>
          </w:tcPr>
          <w:p w14:paraId="22425BC2"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14.05 ± 1.26</w:t>
            </w:r>
          </w:p>
        </w:tc>
        <w:tc>
          <w:tcPr>
            <w:tcW w:w="2043" w:type="dxa"/>
            <w:shd w:val="clear" w:color="auto" w:fill="auto"/>
            <w:vAlign w:val="center"/>
          </w:tcPr>
          <w:p w14:paraId="66C6D626"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13.27 ± 1.09</w:t>
            </w:r>
          </w:p>
        </w:tc>
      </w:tr>
      <w:tr w:rsidR="00D95790" w14:paraId="09A066D4"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5D9C82B3" w14:textId="77777777" w:rsidR="00D95790" w:rsidRDefault="00000000">
            <w:pPr>
              <w:pStyle w:val="Web"/>
              <w:jc w:val="center"/>
              <w:rPr>
                <w:lang w:val="es-ES"/>
              </w:rPr>
            </w:pPr>
            <w:r>
              <w:t>PPT</w:t>
            </w:r>
            <w:r>
              <w:br/>
              <w:t>(Assembly)</w:t>
            </w:r>
          </w:p>
        </w:tc>
        <w:tc>
          <w:tcPr>
            <w:tcW w:w="2043" w:type="dxa"/>
            <w:shd w:val="clear" w:color="auto" w:fill="auto"/>
            <w:vAlign w:val="center"/>
          </w:tcPr>
          <w:p w14:paraId="584F07AF"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40.43 ± 5.38</w:t>
            </w:r>
          </w:p>
        </w:tc>
        <w:tc>
          <w:tcPr>
            <w:tcW w:w="2043" w:type="dxa"/>
            <w:shd w:val="clear" w:color="auto" w:fill="auto"/>
            <w:vAlign w:val="center"/>
          </w:tcPr>
          <w:p w14:paraId="6AE6ABAC"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46.33 ± 5.74</w:t>
            </w:r>
          </w:p>
        </w:tc>
        <w:tc>
          <w:tcPr>
            <w:tcW w:w="2043" w:type="dxa"/>
            <w:shd w:val="clear" w:color="auto" w:fill="auto"/>
            <w:vAlign w:val="center"/>
          </w:tcPr>
          <w:p w14:paraId="2E54E34A"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42.53 ± 5.63</w:t>
            </w:r>
          </w:p>
        </w:tc>
      </w:tr>
      <w:tr w:rsidR="00D95790" w14:paraId="26FAB466"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6995776E" w14:textId="77777777" w:rsidR="00D95790" w:rsidRDefault="00000000">
            <w:pPr>
              <w:pStyle w:val="Web"/>
              <w:jc w:val="center"/>
              <w:rPr>
                <w:lang w:val="es-ES"/>
              </w:rPr>
            </w:pPr>
            <w:r>
              <w:t>SWM</w:t>
            </w:r>
            <w:r>
              <w:br/>
              <w:t>(Thumb)</w:t>
            </w:r>
          </w:p>
        </w:tc>
        <w:tc>
          <w:tcPr>
            <w:tcW w:w="2043" w:type="dxa"/>
            <w:shd w:val="clear" w:color="auto" w:fill="auto"/>
            <w:vAlign w:val="center"/>
          </w:tcPr>
          <w:p w14:paraId="26139B71" w14:textId="6713C8C9"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2.3</w:t>
            </w:r>
            <w:r w:rsidR="000403B1" w:rsidRPr="000403B1">
              <w:rPr>
                <w:rFonts w:eastAsia="新細明體"/>
                <w:lang w:eastAsia="zh-TW"/>
              </w:rPr>
              <w:t>9</w:t>
            </w:r>
            <w:r w:rsidRPr="000403B1">
              <w:t> ± .0</w:t>
            </w:r>
            <w:r w:rsidR="000403B1" w:rsidRPr="000403B1">
              <w:rPr>
                <w:rFonts w:eastAsia="新細明體"/>
                <w:lang w:eastAsia="zh-TW"/>
              </w:rPr>
              <w:t>4</w:t>
            </w:r>
          </w:p>
        </w:tc>
        <w:tc>
          <w:tcPr>
            <w:tcW w:w="2043" w:type="dxa"/>
            <w:shd w:val="clear" w:color="auto" w:fill="auto"/>
            <w:vAlign w:val="center"/>
          </w:tcPr>
          <w:p w14:paraId="593F07C7" w14:textId="2722FA42"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2.38</w:t>
            </w:r>
            <w:r w:rsidRPr="000403B1">
              <w:rPr>
                <w:rFonts w:eastAsia="新細明體"/>
                <w:lang w:eastAsia="zh-TW"/>
              </w:rPr>
              <w:t xml:space="preserve"> </w:t>
            </w:r>
            <w:r w:rsidRPr="000403B1">
              <w:t>± .0</w:t>
            </w:r>
            <w:r w:rsidR="000403B1" w:rsidRPr="000403B1">
              <w:rPr>
                <w:rFonts w:eastAsia="新細明體"/>
                <w:lang w:eastAsia="zh-TW"/>
              </w:rPr>
              <w:t>4</w:t>
            </w:r>
          </w:p>
        </w:tc>
        <w:tc>
          <w:tcPr>
            <w:tcW w:w="2043" w:type="dxa"/>
            <w:shd w:val="clear" w:color="auto" w:fill="auto"/>
            <w:vAlign w:val="center"/>
          </w:tcPr>
          <w:p w14:paraId="621A534E" w14:textId="2B691375"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2.38</w:t>
            </w:r>
            <w:r w:rsidRPr="000403B1">
              <w:rPr>
                <w:rFonts w:eastAsia="新細明體"/>
                <w:lang w:eastAsia="zh-TW"/>
              </w:rPr>
              <w:t xml:space="preserve"> </w:t>
            </w:r>
            <w:r w:rsidRPr="000403B1">
              <w:t>± .0</w:t>
            </w:r>
            <w:r w:rsidR="000403B1" w:rsidRPr="000403B1">
              <w:rPr>
                <w:rFonts w:eastAsia="新細明體"/>
                <w:lang w:eastAsia="zh-TW"/>
              </w:rPr>
              <w:t>4</w:t>
            </w:r>
          </w:p>
        </w:tc>
      </w:tr>
      <w:tr w:rsidR="00D95790" w14:paraId="105244A5"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7AE77775" w14:textId="77777777" w:rsidR="00D95790" w:rsidRDefault="00000000">
            <w:pPr>
              <w:pStyle w:val="Web"/>
              <w:jc w:val="center"/>
              <w:rPr>
                <w:b w:val="0"/>
                <w:bCs w:val="0"/>
              </w:rPr>
            </w:pPr>
            <w:r>
              <w:t>SWM</w:t>
            </w:r>
            <w:r>
              <w:br/>
              <w:t>(Index finger)</w:t>
            </w:r>
          </w:p>
        </w:tc>
        <w:tc>
          <w:tcPr>
            <w:tcW w:w="2043" w:type="dxa"/>
            <w:shd w:val="clear" w:color="auto" w:fill="auto"/>
            <w:vAlign w:val="center"/>
          </w:tcPr>
          <w:p w14:paraId="1CDEAB82" w14:textId="791C4080"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2.36 ± .1</w:t>
            </w:r>
            <w:r w:rsidR="000403B1" w:rsidRPr="000403B1">
              <w:rPr>
                <w:rFonts w:eastAsia="新細明體"/>
                <w:lang w:eastAsia="zh-TW"/>
              </w:rPr>
              <w:t>4</w:t>
            </w:r>
          </w:p>
        </w:tc>
        <w:tc>
          <w:tcPr>
            <w:tcW w:w="2043" w:type="dxa"/>
            <w:shd w:val="clear" w:color="auto" w:fill="auto"/>
            <w:vAlign w:val="center"/>
          </w:tcPr>
          <w:p w14:paraId="25665233" w14:textId="238A4B4E"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2.35 ± .1</w:t>
            </w:r>
            <w:r w:rsidR="000403B1" w:rsidRPr="000403B1">
              <w:rPr>
                <w:rFonts w:ascii="新細明體" w:eastAsia="新細明體" w:hAnsi="新細明體" w:hint="eastAsia"/>
                <w:b/>
                <w:bCs/>
                <w:lang w:eastAsia="zh-TW"/>
              </w:rPr>
              <w:t>4</w:t>
            </w:r>
          </w:p>
        </w:tc>
        <w:tc>
          <w:tcPr>
            <w:tcW w:w="2043" w:type="dxa"/>
            <w:shd w:val="clear" w:color="auto" w:fill="auto"/>
            <w:vAlign w:val="center"/>
          </w:tcPr>
          <w:p w14:paraId="616C3C4D" w14:textId="181A98B9"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2.36 ± .1</w:t>
            </w:r>
            <w:r w:rsidR="000403B1" w:rsidRPr="000403B1">
              <w:rPr>
                <w:rFonts w:eastAsia="新細明體"/>
                <w:lang w:eastAsia="zh-TW"/>
              </w:rPr>
              <w:t>4</w:t>
            </w:r>
          </w:p>
        </w:tc>
      </w:tr>
      <w:tr w:rsidR="00D95790" w14:paraId="42FBA08F"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3F202C48" w14:textId="77777777" w:rsidR="00D95790" w:rsidRDefault="00000000">
            <w:pPr>
              <w:pStyle w:val="Web"/>
              <w:jc w:val="center"/>
              <w:rPr>
                <w:rFonts w:eastAsia="新細明體"/>
                <w:b w:val="0"/>
                <w:bCs w:val="0"/>
                <w:lang w:eastAsia="zh-TW"/>
              </w:rPr>
            </w:pPr>
            <w:r>
              <w:rPr>
                <w:rFonts w:eastAsia="新細明體" w:hint="eastAsia"/>
                <w:lang w:eastAsia="zh-TW"/>
              </w:rPr>
              <w:t>2PD</w:t>
            </w:r>
            <w:r>
              <w:rPr>
                <w:rFonts w:eastAsia="新細明體"/>
                <w:lang w:eastAsia="zh-TW"/>
              </w:rPr>
              <w:br/>
            </w:r>
            <w:r>
              <w:rPr>
                <w:rFonts w:eastAsia="新細明體" w:hint="eastAsia"/>
                <w:lang w:eastAsia="zh-TW"/>
              </w:rPr>
              <w:t>(Thumb)</w:t>
            </w:r>
          </w:p>
        </w:tc>
        <w:tc>
          <w:tcPr>
            <w:tcW w:w="2043" w:type="dxa"/>
            <w:shd w:val="clear" w:color="auto" w:fill="auto"/>
            <w:vAlign w:val="center"/>
          </w:tcPr>
          <w:p w14:paraId="504FA4CA" w14:textId="6B634BDE"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pPr>
            <w:r w:rsidRPr="000403B1">
              <w:t>3.4</w:t>
            </w:r>
            <w:r w:rsidR="000403B1" w:rsidRPr="000403B1">
              <w:rPr>
                <w:rFonts w:eastAsia="新細明體"/>
                <w:lang w:eastAsia="zh-TW"/>
              </w:rPr>
              <w:t>0</w:t>
            </w:r>
            <w:r w:rsidRPr="000403B1">
              <w:t> ± .7</w:t>
            </w:r>
            <w:r w:rsidR="000403B1" w:rsidRPr="000403B1">
              <w:rPr>
                <w:rFonts w:eastAsia="新細明體"/>
                <w:lang w:eastAsia="zh-TW"/>
              </w:rPr>
              <w:t>0</w:t>
            </w:r>
          </w:p>
        </w:tc>
        <w:tc>
          <w:tcPr>
            <w:tcW w:w="2043" w:type="dxa"/>
            <w:shd w:val="clear" w:color="auto" w:fill="auto"/>
            <w:vAlign w:val="center"/>
          </w:tcPr>
          <w:p w14:paraId="1A71C309" w14:textId="6ACB5226"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pPr>
            <w:r w:rsidRPr="000403B1">
              <w:t>3.1</w:t>
            </w:r>
            <w:r w:rsidR="000403B1" w:rsidRPr="000403B1">
              <w:rPr>
                <w:rFonts w:eastAsia="新細明體"/>
                <w:lang w:eastAsia="zh-TW"/>
              </w:rPr>
              <w:t>0</w:t>
            </w:r>
            <w:r w:rsidRPr="000403B1">
              <w:t> ± .6</w:t>
            </w:r>
            <w:r w:rsidR="000403B1" w:rsidRPr="000403B1">
              <w:rPr>
                <w:rFonts w:eastAsia="新細明體"/>
                <w:lang w:eastAsia="zh-TW"/>
              </w:rPr>
              <w:t>0</w:t>
            </w:r>
          </w:p>
        </w:tc>
        <w:tc>
          <w:tcPr>
            <w:tcW w:w="2043" w:type="dxa"/>
            <w:shd w:val="clear" w:color="auto" w:fill="auto"/>
            <w:vAlign w:val="center"/>
          </w:tcPr>
          <w:p w14:paraId="1953E818" w14:textId="56E1F38B"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pPr>
            <w:r w:rsidRPr="000403B1">
              <w:t>3.3</w:t>
            </w:r>
            <w:r w:rsidR="000403B1" w:rsidRPr="000403B1">
              <w:rPr>
                <w:rFonts w:eastAsia="新細明體"/>
                <w:lang w:eastAsia="zh-TW"/>
              </w:rPr>
              <w:t>0</w:t>
            </w:r>
            <w:r w:rsidRPr="000403B1">
              <w:t> ± .6</w:t>
            </w:r>
            <w:r w:rsidR="000403B1" w:rsidRPr="000403B1">
              <w:rPr>
                <w:rFonts w:eastAsia="新細明體"/>
                <w:lang w:eastAsia="zh-TW"/>
              </w:rPr>
              <w:t>0</w:t>
            </w:r>
          </w:p>
        </w:tc>
      </w:tr>
      <w:tr w:rsidR="00D95790" w14:paraId="36FDFEDB"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4A4B5E7F" w14:textId="77777777" w:rsidR="00D95790" w:rsidRDefault="00000000">
            <w:pPr>
              <w:pStyle w:val="Web"/>
              <w:jc w:val="center"/>
              <w:rPr>
                <w:rFonts w:eastAsia="新細明體"/>
                <w:b w:val="0"/>
                <w:bCs w:val="0"/>
                <w:lang w:eastAsia="zh-TW"/>
              </w:rPr>
            </w:pPr>
            <w:r>
              <w:rPr>
                <w:rFonts w:eastAsia="新細明體" w:hint="eastAsia"/>
                <w:lang w:eastAsia="zh-TW"/>
              </w:rPr>
              <w:t>2PD</w:t>
            </w:r>
            <w:r>
              <w:rPr>
                <w:rFonts w:eastAsia="新細明體"/>
                <w:lang w:eastAsia="zh-TW"/>
              </w:rPr>
              <w:br/>
            </w:r>
            <w:r>
              <w:rPr>
                <w:rFonts w:eastAsia="新細明體" w:hint="eastAsia"/>
                <w:lang w:eastAsia="zh-TW"/>
              </w:rPr>
              <w:t>(Index finger)</w:t>
            </w:r>
          </w:p>
        </w:tc>
        <w:tc>
          <w:tcPr>
            <w:tcW w:w="2043" w:type="dxa"/>
            <w:shd w:val="clear" w:color="auto" w:fill="auto"/>
            <w:vAlign w:val="center"/>
          </w:tcPr>
          <w:p w14:paraId="48751217" w14:textId="4D4BBB25"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pPr>
            <w:r w:rsidRPr="000403B1">
              <w:t>3.2</w:t>
            </w:r>
            <w:r w:rsidR="000403B1" w:rsidRPr="000403B1">
              <w:rPr>
                <w:rFonts w:eastAsia="新細明體"/>
                <w:lang w:eastAsia="zh-TW"/>
              </w:rPr>
              <w:t>0</w:t>
            </w:r>
            <w:r w:rsidRPr="000403B1">
              <w:t> ± .5</w:t>
            </w:r>
            <w:r w:rsidR="000403B1" w:rsidRPr="000403B1">
              <w:rPr>
                <w:rFonts w:eastAsia="新細明體"/>
                <w:lang w:eastAsia="zh-TW"/>
              </w:rPr>
              <w:t>0</w:t>
            </w:r>
          </w:p>
        </w:tc>
        <w:tc>
          <w:tcPr>
            <w:tcW w:w="2043" w:type="dxa"/>
            <w:shd w:val="clear" w:color="auto" w:fill="auto"/>
            <w:vAlign w:val="center"/>
          </w:tcPr>
          <w:p w14:paraId="4E43E208" w14:textId="48DC1041"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pPr>
            <w:r w:rsidRPr="000403B1">
              <w:t>2.6</w:t>
            </w:r>
            <w:r w:rsidR="000403B1" w:rsidRPr="000403B1">
              <w:rPr>
                <w:rFonts w:eastAsia="新細明體"/>
                <w:lang w:eastAsia="zh-TW"/>
              </w:rPr>
              <w:t>0</w:t>
            </w:r>
            <w:r w:rsidRPr="000403B1">
              <w:t> ± .6</w:t>
            </w:r>
            <w:r w:rsidR="000403B1" w:rsidRPr="000403B1">
              <w:rPr>
                <w:rFonts w:eastAsia="新細明體"/>
                <w:lang w:eastAsia="zh-TW"/>
              </w:rPr>
              <w:t>0</w:t>
            </w:r>
          </w:p>
        </w:tc>
        <w:tc>
          <w:tcPr>
            <w:tcW w:w="2043" w:type="dxa"/>
            <w:shd w:val="clear" w:color="auto" w:fill="auto"/>
            <w:vAlign w:val="center"/>
          </w:tcPr>
          <w:p w14:paraId="1D433968" w14:textId="67393720"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pPr>
            <w:r w:rsidRPr="000403B1">
              <w:t>3.1</w:t>
            </w:r>
            <w:r w:rsidR="000403B1" w:rsidRPr="000403B1">
              <w:rPr>
                <w:rFonts w:eastAsia="新細明體"/>
                <w:lang w:eastAsia="zh-TW"/>
              </w:rPr>
              <w:t>0</w:t>
            </w:r>
            <w:r w:rsidRPr="000403B1">
              <w:t> ± .6</w:t>
            </w:r>
            <w:r w:rsidR="000403B1" w:rsidRPr="000403B1">
              <w:rPr>
                <w:rFonts w:eastAsia="新細明體"/>
                <w:lang w:eastAsia="zh-TW"/>
              </w:rPr>
              <w:t>0</w:t>
            </w:r>
          </w:p>
        </w:tc>
      </w:tr>
      <w:tr w:rsidR="00D95790" w14:paraId="2346E75C"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4926FA9D" w14:textId="77777777" w:rsidR="00D95790" w:rsidRDefault="00000000">
            <w:pPr>
              <w:pStyle w:val="Web"/>
              <w:jc w:val="center"/>
              <w:rPr>
                <w:lang w:val="es-ES"/>
              </w:rPr>
            </w:pPr>
            <w:r>
              <w:t>MMDT</w:t>
            </w:r>
            <w:r>
              <w:br/>
              <w:t>(Placing)</w:t>
            </w:r>
          </w:p>
        </w:tc>
        <w:tc>
          <w:tcPr>
            <w:tcW w:w="2043" w:type="dxa"/>
            <w:shd w:val="clear" w:color="auto" w:fill="auto"/>
            <w:vAlign w:val="center"/>
          </w:tcPr>
          <w:p w14:paraId="776937D1"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63.37 ± 6.95</w:t>
            </w:r>
          </w:p>
        </w:tc>
        <w:tc>
          <w:tcPr>
            <w:tcW w:w="2043" w:type="dxa"/>
            <w:shd w:val="clear" w:color="auto" w:fill="auto"/>
            <w:vAlign w:val="center"/>
          </w:tcPr>
          <w:p w14:paraId="1A8F4484"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58.39 ± 5.93</w:t>
            </w:r>
          </w:p>
        </w:tc>
        <w:tc>
          <w:tcPr>
            <w:tcW w:w="2043" w:type="dxa"/>
            <w:shd w:val="clear" w:color="auto" w:fill="auto"/>
            <w:vAlign w:val="center"/>
          </w:tcPr>
          <w:p w14:paraId="05442B89"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61.39 ± 6.99</w:t>
            </w:r>
          </w:p>
        </w:tc>
      </w:tr>
      <w:tr w:rsidR="00D95790" w14:paraId="61F4021B"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72267DEC" w14:textId="77777777" w:rsidR="00D95790" w:rsidRDefault="00000000">
            <w:pPr>
              <w:pStyle w:val="Web"/>
              <w:jc w:val="center"/>
              <w:rPr>
                <w:lang w:val="es-ES"/>
              </w:rPr>
            </w:pPr>
            <w:r>
              <w:t>MMDT</w:t>
            </w:r>
            <w:r>
              <w:br/>
              <w:t>(Turning)</w:t>
            </w:r>
          </w:p>
        </w:tc>
        <w:tc>
          <w:tcPr>
            <w:tcW w:w="2043" w:type="dxa"/>
            <w:shd w:val="clear" w:color="auto" w:fill="auto"/>
            <w:vAlign w:val="center"/>
          </w:tcPr>
          <w:p w14:paraId="49B9CE34"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48.06 ± 5.80</w:t>
            </w:r>
          </w:p>
        </w:tc>
        <w:tc>
          <w:tcPr>
            <w:tcW w:w="2043" w:type="dxa"/>
            <w:shd w:val="clear" w:color="auto" w:fill="auto"/>
            <w:vAlign w:val="center"/>
          </w:tcPr>
          <w:p w14:paraId="78288A50"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41.42 ± 5.12</w:t>
            </w:r>
          </w:p>
        </w:tc>
        <w:tc>
          <w:tcPr>
            <w:tcW w:w="2043" w:type="dxa"/>
            <w:shd w:val="clear" w:color="auto" w:fill="auto"/>
            <w:vAlign w:val="center"/>
          </w:tcPr>
          <w:p w14:paraId="464F0EB5"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43.81 ± 6.41</w:t>
            </w:r>
          </w:p>
        </w:tc>
      </w:tr>
    </w:tbl>
    <w:p w14:paraId="6901A32B" w14:textId="77777777" w:rsidR="00D95790" w:rsidRDefault="00D95790">
      <w:pPr>
        <w:ind w:firstLine="480"/>
        <w:jc w:val="center"/>
        <w:rPr>
          <w:rFonts w:eastAsia="新細明體"/>
          <w:b/>
          <w:bCs/>
          <w:lang w:val="es-ES"/>
        </w:rPr>
      </w:pPr>
    </w:p>
    <w:p w14:paraId="668F7994" w14:textId="77777777" w:rsidR="002E1CC4" w:rsidRDefault="002E1CC4">
      <w:pPr>
        <w:ind w:firstLine="480"/>
        <w:jc w:val="center"/>
        <w:rPr>
          <w:rFonts w:eastAsia="新細明體"/>
          <w:b/>
          <w:bCs/>
          <w:lang w:val="es-ES"/>
        </w:rPr>
      </w:pPr>
    </w:p>
    <w:p w14:paraId="44C9F0D7" w14:textId="77777777" w:rsidR="002E1CC4" w:rsidRDefault="002E1CC4">
      <w:pPr>
        <w:ind w:firstLine="480"/>
        <w:jc w:val="center"/>
        <w:rPr>
          <w:rFonts w:eastAsia="新細明體"/>
          <w:b/>
          <w:bCs/>
          <w:lang w:val="es-ES"/>
        </w:rPr>
      </w:pPr>
    </w:p>
    <w:p w14:paraId="531B60AA" w14:textId="77777777" w:rsidR="002E1CC4" w:rsidRDefault="002E1CC4">
      <w:pPr>
        <w:ind w:firstLine="480"/>
        <w:jc w:val="center"/>
        <w:rPr>
          <w:rFonts w:eastAsia="新細明體"/>
          <w:b/>
          <w:bCs/>
          <w:lang w:val="es-ES"/>
        </w:rPr>
      </w:pPr>
    </w:p>
    <w:p w14:paraId="0F43BB08" w14:textId="77777777" w:rsidR="002E1CC4" w:rsidRDefault="002E1CC4">
      <w:pPr>
        <w:ind w:firstLine="480"/>
        <w:jc w:val="center"/>
        <w:rPr>
          <w:rFonts w:eastAsia="新細明體"/>
          <w:b/>
          <w:bCs/>
          <w:lang w:val="es-ES"/>
        </w:rPr>
      </w:pPr>
    </w:p>
    <w:p w14:paraId="48041F8A" w14:textId="77777777" w:rsidR="002E1CC4" w:rsidRDefault="002E1CC4">
      <w:pPr>
        <w:ind w:firstLine="480"/>
        <w:jc w:val="center"/>
        <w:rPr>
          <w:rFonts w:eastAsia="新細明體"/>
          <w:b/>
          <w:bCs/>
          <w:lang w:val="es-ES"/>
        </w:rPr>
      </w:pPr>
    </w:p>
    <w:p w14:paraId="5258FDB0" w14:textId="77777777" w:rsidR="002E1CC4" w:rsidRDefault="002E1CC4">
      <w:pPr>
        <w:ind w:firstLine="480"/>
        <w:jc w:val="center"/>
        <w:rPr>
          <w:rFonts w:eastAsia="新細明體"/>
          <w:b/>
          <w:bCs/>
          <w:lang w:val="es-ES"/>
        </w:rPr>
      </w:pPr>
    </w:p>
    <w:p w14:paraId="5D0A1CD3" w14:textId="77777777" w:rsidR="002E1CC4" w:rsidRDefault="002E1CC4">
      <w:pPr>
        <w:ind w:firstLine="480"/>
        <w:jc w:val="center"/>
        <w:rPr>
          <w:rFonts w:eastAsia="新細明體"/>
          <w:b/>
          <w:bCs/>
          <w:lang w:val="es-ES"/>
        </w:rPr>
      </w:pPr>
    </w:p>
    <w:p w14:paraId="47380017" w14:textId="77777777" w:rsidR="002E1CC4" w:rsidRPr="002E1CC4" w:rsidRDefault="002E1CC4">
      <w:pPr>
        <w:ind w:firstLine="480"/>
        <w:jc w:val="center"/>
        <w:rPr>
          <w:rFonts w:eastAsia="新細明體"/>
          <w:b/>
          <w:bCs/>
          <w:lang w:val="es-ES"/>
        </w:rPr>
      </w:pPr>
    </w:p>
    <w:p w14:paraId="7EDD8EE5" w14:textId="77777777" w:rsidR="00D95790" w:rsidRDefault="00000000">
      <w:pPr>
        <w:pStyle w:val="TableType"/>
        <w:rPr>
          <w:lang w:val="es-ES"/>
        </w:rPr>
      </w:pPr>
      <w:bookmarkStart w:id="199" w:name="T7_2"/>
      <w:bookmarkStart w:id="200" w:name="_Toc138865727"/>
      <w:bookmarkStart w:id="201" w:name="_Toc139646684"/>
      <w:r>
        <w:rPr>
          <w:lang w:val="es-ES"/>
        </w:rPr>
        <w:t xml:space="preserve">Table </w:t>
      </w:r>
      <w:r>
        <w:rPr>
          <w:rFonts w:eastAsia="新細明體" w:hint="eastAsia"/>
        </w:rPr>
        <w:t>7.2</w:t>
      </w:r>
      <w:bookmarkEnd w:id="199"/>
      <w:r>
        <w:rPr>
          <w:lang w:val="es-ES"/>
        </w:rPr>
        <w:t xml:space="preserve"> </w:t>
      </w:r>
      <w:r>
        <w:rPr>
          <w:rFonts w:eastAsia="新細明體" w:hint="eastAsia"/>
        </w:rPr>
        <w:t>P value of p</w:t>
      </w:r>
      <w:r>
        <w:rPr>
          <w:rFonts w:hint="eastAsia"/>
          <w:lang w:val="es-ES"/>
        </w:rPr>
        <w:t xml:space="preserve">airwise comparison </w:t>
      </w:r>
      <w:r>
        <w:rPr>
          <w:rFonts w:eastAsia="新細明體" w:hint="eastAsia"/>
        </w:rPr>
        <w:t>in</w:t>
      </w:r>
      <w:r>
        <w:rPr>
          <w:rFonts w:hint="eastAsia"/>
          <w:lang w:val="es-ES"/>
        </w:rPr>
        <w:t xml:space="preserve"> three conditions</w:t>
      </w:r>
      <w:bookmarkEnd w:id="200"/>
      <w:bookmarkEnd w:id="201"/>
    </w:p>
    <w:tbl>
      <w:tblPr>
        <w:tblStyle w:val="210"/>
        <w:tblW w:w="5000" w:type="pct"/>
        <w:jc w:val="center"/>
        <w:tblBorders>
          <w:top w:val="double" w:sz="4" w:space="0" w:color="auto"/>
          <w:bottom w:val="double" w:sz="4" w:space="0" w:color="auto"/>
          <w:insideH w:val="single" w:sz="8" w:space="0" w:color="auto"/>
        </w:tblBorders>
        <w:tblLook w:val="04A0" w:firstRow="1" w:lastRow="0" w:firstColumn="1" w:lastColumn="0" w:noHBand="0" w:noVBand="1"/>
      </w:tblPr>
      <w:tblGrid>
        <w:gridCol w:w="2130"/>
        <w:gridCol w:w="2130"/>
        <w:gridCol w:w="2131"/>
        <w:gridCol w:w="2131"/>
      </w:tblGrid>
      <w:tr w:rsidR="00D95790" w14:paraId="10BFC6B8" w14:textId="77777777" w:rsidTr="00F6206E">
        <w:trPr>
          <w:cnfStyle w:val="100000000000" w:firstRow="1" w:lastRow="0" w:firstColumn="0" w:lastColumn="0" w:oddVBand="0" w:evenVBand="0" w:oddHBand="0"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1250" w:type="pct"/>
            <w:tcBorders>
              <w:bottom w:val="none" w:sz="0" w:space="0" w:color="auto"/>
            </w:tcBorders>
            <w:shd w:val="clear" w:color="auto" w:fill="auto"/>
            <w:vAlign w:val="center"/>
          </w:tcPr>
          <w:p w14:paraId="14BFE513" w14:textId="77777777" w:rsidR="00D95790" w:rsidRDefault="00000000" w:rsidP="00F6206E">
            <w:pPr>
              <w:pStyle w:val="Web"/>
              <w:jc w:val="center"/>
              <w:rPr>
                <w:b w:val="0"/>
                <w:bCs w:val="0"/>
              </w:rPr>
            </w:pPr>
            <w:r>
              <w:rPr>
                <w:rFonts w:eastAsia="新細明體" w:hint="eastAsia"/>
                <w:lang w:eastAsia="zh-TW"/>
              </w:rPr>
              <w:t>Effectiveness</w:t>
            </w:r>
            <w:r>
              <w:rPr>
                <w:rFonts w:eastAsia="新細明體"/>
                <w:lang w:eastAsia="zh-TW"/>
              </w:rPr>
              <w:br/>
            </w:r>
            <w:r>
              <w:rPr>
                <w:rFonts w:eastAsia="新細明體" w:hint="eastAsia"/>
                <w:lang w:eastAsia="zh-TW"/>
              </w:rPr>
              <w:t>(</w:t>
            </w:r>
            <w:r>
              <w:rPr>
                <w:rFonts w:eastAsia="新細明體" w:hint="eastAsia"/>
                <w:i/>
                <w:iCs/>
                <w:lang w:eastAsia="zh-TW"/>
              </w:rPr>
              <w:t>P</w:t>
            </w:r>
            <w:r>
              <w:rPr>
                <w:rFonts w:eastAsia="新細明體" w:hint="eastAsia"/>
                <w:lang w:eastAsia="zh-TW"/>
              </w:rPr>
              <w:t>)</w:t>
            </w:r>
          </w:p>
        </w:tc>
        <w:tc>
          <w:tcPr>
            <w:tcW w:w="1250" w:type="pct"/>
            <w:tcBorders>
              <w:bottom w:val="none" w:sz="0" w:space="0" w:color="auto"/>
            </w:tcBorders>
            <w:shd w:val="clear" w:color="auto" w:fill="auto"/>
            <w:vAlign w:val="center"/>
          </w:tcPr>
          <w:p w14:paraId="20C3C360" w14:textId="77777777" w:rsidR="00D95790" w:rsidRDefault="00000000" w:rsidP="00F6206E">
            <w:pPr>
              <w:ind w:firstLineChars="13" w:firstLine="31"/>
              <w:jc w:val="center"/>
              <w:cnfStyle w:val="100000000000" w:firstRow="1" w:lastRow="0" w:firstColumn="0" w:lastColumn="0" w:oddVBand="0" w:evenVBand="0" w:oddHBand="0" w:evenHBand="0" w:firstRowFirstColumn="0" w:firstRowLastColumn="0" w:lastRowFirstColumn="0" w:lastRowLastColumn="0"/>
            </w:pPr>
            <w:r>
              <w:rPr>
                <w:rFonts w:eastAsia="新細明體" w:hint="eastAsia"/>
                <w:szCs w:val="24"/>
              </w:rPr>
              <w:t>Baseline vs ARMT</w:t>
            </w:r>
          </w:p>
        </w:tc>
        <w:tc>
          <w:tcPr>
            <w:tcW w:w="1250" w:type="pct"/>
            <w:tcBorders>
              <w:bottom w:val="none" w:sz="0" w:space="0" w:color="auto"/>
            </w:tcBorders>
            <w:shd w:val="clear" w:color="auto" w:fill="auto"/>
            <w:vAlign w:val="center"/>
          </w:tcPr>
          <w:p w14:paraId="112AF991" w14:textId="77777777" w:rsidR="00D95790" w:rsidRDefault="00000000" w:rsidP="00F6206E">
            <w:pPr>
              <w:ind w:firstLineChars="13" w:firstLine="31"/>
              <w:jc w:val="center"/>
              <w:cnfStyle w:val="100000000000" w:firstRow="1" w:lastRow="0" w:firstColumn="0" w:lastColumn="0" w:oddVBand="0" w:evenVBand="0" w:oddHBand="0" w:evenHBand="0" w:firstRowFirstColumn="0" w:firstRowLastColumn="0" w:lastRowFirstColumn="0" w:lastRowLastColumn="0"/>
            </w:pPr>
            <w:r>
              <w:rPr>
                <w:rFonts w:eastAsia="新細明體" w:hint="eastAsia"/>
                <w:szCs w:val="24"/>
              </w:rPr>
              <w:t>Baseline vs MT</w:t>
            </w:r>
          </w:p>
        </w:tc>
        <w:tc>
          <w:tcPr>
            <w:tcW w:w="1250" w:type="pct"/>
            <w:tcBorders>
              <w:bottom w:val="none" w:sz="0" w:space="0" w:color="auto"/>
            </w:tcBorders>
            <w:shd w:val="clear" w:color="auto" w:fill="auto"/>
            <w:vAlign w:val="center"/>
          </w:tcPr>
          <w:p w14:paraId="38B4F24A" w14:textId="77777777" w:rsidR="00D95790" w:rsidRDefault="00000000" w:rsidP="00F6206E">
            <w:pPr>
              <w:ind w:firstLineChars="13" w:firstLine="31"/>
              <w:jc w:val="center"/>
              <w:cnfStyle w:val="100000000000" w:firstRow="1" w:lastRow="0" w:firstColumn="0" w:lastColumn="0" w:oddVBand="0" w:evenVBand="0" w:oddHBand="0" w:evenHBand="0" w:firstRowFirstColumn="0" w:firstRowLastColumn="0" w:lastRowFirstColumn="0" w:lastRowLastColumn="0"/>
            </w:pPr>
            <w:r>
              <w:rPr>
                <w:rFonts w:eastAsia="新細明體" w:hint="eastAsia"/>
                <w:szCs w:val="24"/>
              </w:rPr>
              <w:t>ARMT vs MT</w:t>
            </w:r>
          </w:p>
        </w:tc>
      </w:tr>
      <w:tr w:rsidR="00D95790" w14:paraId="63AF8641" w14:textId="77777777" w:rsidTr="00F6206E">
        <w:trPr>
          <w:trHeight w:val="690"/>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28373F69" w14:textId="77777777" w:rsidR="00D95790" w:rsidRDefault="00000000" w:rsidP="00F6206E">
            <w:pPr>
              <w:pStyle w:val="Web"/>
              <w:jc w:val="center"/>
              <w:rPr>
                <w:lang w:val="es-ES"/>
              </w:rPr>
            </w:pPr>
            <w:r>
              <w:t>PHUA</w:t>
            </w:r>
            <w:r>
              <w:br/>
            </w:r>
            <w:r>
              <w:rPr>
                <w:rFonts w:eastAsia="新細明體" w:hint="eastAsia"/>
                <w:lang w:eastAsia="zh-TW"/>
              </w:rPr>
              <w:t>(</w:t>
            </w:r>
            <w:r>
              <w:t>FR</w:t>
            </w:r>
            <w:r>
              <w:rPr>
                <w:vertAlign w:val="subscript"/>
              </w:rPr>
              <w:t>peak</w:t>
            </w:r>
            <w:r>
              <w:rPr>
                <w:rFonts w:eastAsia="新細明體" w:hint="eastAsia"/>
                <w:lang w:eastAsia="zh-TW"/>
              </w:rPr>
              <w:t>)</w:t>
            </w:r>
          </w:p>
        </w:tc>
        <w:tc>
          <w:tcPr>
            <w:tcW w:w="1250" w:type="pct"/>
            <w:shd w:val="clear" w:color="auto" w:fill="auto"/>
            <w:vAlign w:val="center"/>
          </w:tcPr>
          <w:p w14:paraId="6A886C52"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.003</w:t>
            </w:r>
          </w:p>
        </w:tc>
        <w:tc>
          <w:tcPr>
            <w:tcW w:w="1250" w:type="pct"/>
            <w:shd w:val="clear" w:color="auto" w:fill="auto"/>
            <w:vAlign w:val="center"/>
          </w:tcPr>
          <w:p w14:paraId="0EB06314"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.513</w:t>
            </w:r>
          </w:p>
        </w:tc>
        <w:tc>
          <w:tcPr>
            <w:tcW w:w="1250" w:type="pct"/>
            <w:shd w:val="clear" w:color="auto" w:fill="auto"/>
            <w:vAlign w:val="center"/>
          </w:tcPr>
          <w:p w14:paraId="1FD5AF37"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.002</w:t>
            </w:r>
          </w:p>
        </w:tc>
      </w:tr>
      <w:tr w:rsidR="00D95790" w14:paraId="123BC714" w14:textId="77777777" w:rsidTr="00F6206E">
        <w:trPr>
          <w:trHeight w:val="686"/>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5FBE4B12" w14:textId="77777777" w:rsidR="00D95790" w:rsidRDefault="00000000" w:rsidP="00F6206E">
            <w:pPr>
              <w:pStyle w:val="Web"/>
              <w:jc w:val="center"/>
              <w:rPr>
                <w:lang w:val="es-ES"/>
              </w:rPr>
            </w:pPr>
            <w:r>
              <w:t>PHUA </w:t>
            </w:r>
            <w:r>
              <w:br/>
            </w:r>
            <w:r>
              <w:rPr>
                <w:rFonts w:eastAsia="新細明體" w:hint="eastAsia"/>
                <w:lang w:eastAsia="zh-TW"/>
              </w:rPr>
              <w:t>(Force ratio)</w:t>
            </w:r>
          </w:p>
        </w:tc>
        <w:tc>
          <w:tcPr>
            <w:tcW w:w="1250" w:type="pct"/>
            <w:shd w:val="clear" w:color="auto" w:fill="auto"/>
            <w:vAlign w:val="center"/>
          </w:tcPr>
          <w:p w14:paraId="2252DB1D"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5FACBEC0"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.105</w:t>
            </w:r>
          </w:p>
        </w:tc>
        <w:tc>
          <w:tcPr>
            <w:tcW w:w="1250" w:type="pct"/>
            <w:shd w:val="clear" w:color="auto" w:fill="auto"/>
            <w:vAlign w:val="center"/>
          </w:tcPr>
          <w:p w14:paraId="011EB614"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.021</w:t>
            </w:r>
          </w:p>
        </w:tc>
      </w:tr>
      <w:tr w:rsidR="00D95790" w14:paraId="09E61D10" w14:textId="77777777" w:rsidTr="00F6206E">
        <w:trPr>
          <w:trHeight w:val="711"/>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1A510B62" w14:textId="77777777" w:rsidR="00D95790" w:rsidRDefault="00000000" w:rsidP="00F6206E">
            <w:pPr>
              <w:pStyle w:val="Web"/>
              <w:jc w:val="center"/>
              <w:rPr>
                <w:lang w:val="es-ES"/>
              </w:rPr>
            </w:pPr>
            <w:r>
              <w:t>PPT</w:t>
            </w:r>
            <w:r>
              <w:br/>
              <w:t>(DH)</w:t>
            </w:r>
          </w:p>
        </w:tc>
        <w:tc>
          <w:tcPr>
            <w:tcW w:w="1250" w:type="pct"/>
            <w:shd w:val="clear" w:color="auto" w:fill="auto"/>
            <w:vAlign w:val="center"/>
          </w:tcPr>
          <w:p w14:paraId="322E67A9"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394B914E"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2312236F"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r>
      <w:tr w:rsidR="00D95790" w14:paraId="17C3F15C" w14:textId="77777777" w:rsidTr="00F6206E">
        <w:trPr>
          <w:trHeight w:val="692"/>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5BF5AA14" w14:textId="77777777" w:rsidR="00D95790" w:rsidRDefault="00000000" w:rsidP="00F6206E">
            <w:pPr>
              <w:pStyle w:val="Web"/>
              <w:jc w:val="center"/>
              <w:rPr>
                <w:lang w:val="es-ES"/>
              </w:rPr>
            </w:pPr>
            <w:r>
              <w:t>PPT</w:t>
            </w:r>
            <w:r>
              <w:br/>
              <w:t>(non-DH)</w:t>
            </w:r>
          </w:p>
        </w:tc>
        <w:tc>
          <w:tcPr>
            <w:tcW w:w="1250" w:type="pct"/>
            <w:shd w:val="clear" w:color="auto" w:fill="auto"/>
            <w:vAlign w:val="center"/>
          </w:tcPr>
          <w:p w14:paraId="7A8AB51A"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36529F9B"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.380</w:t>
            </w:r>
          </w:p>
        </w:tc>
        <w:tc>
          <w:tcPr>
            <w:tcW w:w="1250" w:type="pct"/>
            <w:shd w:val="clear" w:color="auto" w:fill="auto"/>
            <w:vAlign w:val="center"/>
          </w:tcPr>
          <w:p w14:paraId="1AC1CC36"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.001</w:t>
            </w:r>
          </w:p>
        </w:tc>
      </w:tr>
      <w:tr w:rsidR="00D95790" w14:paraId="24785468" w14:textId="77777777" w:rsidTr="00F6206E">
        <w:trPr>
          <w:trHeight w:val="702"/>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530F23AC" w14:textId="77777777" w:rsidR="00D95790" w:rsidRDefault="00000000" w:rsidP="00F6206E">
            <w:pPr>
              <w:pStyle w:val="Web"/>
              <w:jc w:val="center"/>
              <w:rPr>
                <w:lang w:val="es-ES"/>
              </w:rPr>
            </w:pPr>
            <w:r>
              <w:t>PPT</w:t>
            </w:r>
            <w:r>
              <w:br/>
              <w:t>(BH)</w:t>
            </w:r>
          </w:p>
        </w:tc>
        <w:tc>
          <w:tcPr>
            <w:tcW w:w="1250" w:type="pct"/>
            <w:shd w:val="clear" w:color="auto" w:fill="auto"/>
            <w:vAlign w:val="center"/>
          </w:tcPr>
          <w:p w14:paraId="06D861BE"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362A6AD9"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.001</w:t>
            </w:r>
          </w:p>
        </w:tc>
        <w:tc>
          <w:tcPr>
            <w:tcW w:w="1250" w:type="pct"/>
            <w:shd w:val="clear" w:color="auto" w:fill="auto"/>
            <w:vAlign w:val="center"/>
          </w:tcPr>
          <w:p w14:paraId="1451E2D9"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.001</w:t>
            </w:r>
          </w:p>
        </w:tc>
      </w:tr>
      <w:tr w:rsidR="00D95790" w14:paraId="69137D98" w14:textId="77777777" w:rsidTr="00F6206E">
        <w:trPr>
          <w:trHeight w:val="712"/>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374AEEC0" w14:textId="77777777" w:rsidR="00D95790" w:rsidRDefault="00000000" w:rsidP="00F6206E">
            <w:pPr>
              <w:pStyle w:val="Web"/>
              <w:jc w:val="center"/>
              <w:rPr>
                <w:lang w:val="es-ES"/>
              </w:rPr>
            </w:pPr>
            <w:r>
              <w:t>PPT</w:t>
            </w:r>
            <w:r>
              <w:br/>
              <w:t>(Assembly)</w:t>
            </w:r>
          </w:p>
        </w:tc>
        <w:tc>
          <w:tcPr>
            <w:tcW w:w="1250" w:type="pct"/>
            <w:shd w:val="clear" w:color="auto" w:fill="auto"/>
            <w:vAlign w:val="center"/>
          </w:tcPr>
          <w:p w14:paraId="50B614D7"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744A54D1"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highlight w:val="lightGray"/>
              </w:rPr>
            </w:pPr>
            <w:r>
              <w:rPr>
                <w:highlight w:val="lightGray"/>
              </w:rPr>
              <w:t>.001</w:t>
            </w:r>
          </w:p>
        </w:tc>
        <w:tc>
          <w:tcPr>
            <w:tcW w:w="1250" w:type="pct"/>
            <w:shd w:val="clear" w:color="auto" w:fill="auto"/>
            <w:vAlign w:val="center"/>
          </w:tcPr>
          <w:p w14:paraId="62A4D886"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r>
      <w:tr w:rsidR="00D95790" w14:paraId="720A0951" w14:textId="77777777" w:rsidTr="00F6206E">
        <w:trPr>
          <w:trHeight w:val="694"/>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2BC62628" w14:textId="77777777" w:rsidR="00D95790" w:rsidRDefault="00000000" w:rsidP="00F6206E">
            <w:pPr>
              <w:pStyle w:val="Web"/>
              <w:jc w:val="center"/>
              <w:rPr>
                <w:lang w:val="es-ES"/>
              </w:rPr>
            </w:pPr>
            <w:r>
              <w:t>SWM</w:t>
            </w:r>
            <w:r>
              <w:br/>
              <w:t>(Thumb)</w:t>
            </w:r>
          </w:p>
        </w:tc>
        <w:tc>
          <w:tcPr>
            <w:tcW w:w="1250" w:type="pct"/>
            <w:shd w:val="clear" w:color="auto" w:fill="auto"/>
            <w:vAlign w:val="center"/>
          </w:tcPr>
          <w:p w14:paraId="6BB2A29F"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.161</w:t>
            </w:r>
          </w:p>
        </w:tc>
        <w:tc>
          <w:tcPr>
            <w:tcW w:w="1250" w:type="pct"/>
            <w:shd w:val="clear" w:color="auto" w:fill="auto"/>
            <w:vAlign w:val="center"/>
          </w:tcPr>
          <w:p w14:paraId="3F15A2A6"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.662</w:t>
            </w:r>
          </w:p>
        </w:tc>
        <w:tc>
          <w:tcPr>
            <w:tcW w:w="1250" w:type="pct"/>
            <w:shd w:val="clear" w:color="auto" w:fill="auto"/>
            <w:vAlign w:val="center"/>
          </w:tcPr>
          <w:p w14:paraId="3C0DA1EE"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.662</w:t>
            </w:r>
          </w:p>
        </w:tc>
      </w:tr>
      <w:tr w:rsidR="00D95790" w14:paraId="7EF3FC8E" w14:textId="77777777" w:rsidTr="00F6206E">
        <w:trPr>
          <w:trHeight w:val="704"/>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06144ACF" w14:textId="77777777" w:rsidR="00D95790" w:rsidRDefault="00000000" w:rsidP="00F6206E">
            <w:pPr>
              <w:pStyle w:val="Web"/>
              <w:jc w:val="center"/>
              <w:rPr>
                <w:lang w:val="es-ES"/>
              </w:rPr>
            </w:pPr>
            <w:r>
              <w:t>SWM</w:t>
            </w:r>
            <w:r>
              <w:br/>
              <w:t>(Index finger)</w:t>
            </w:r>
          </w:p>
        </w:tc>
        <w:tc>
          <w:tcPr>
            <w:tcW w:w="1250" w:type="pct"/>
            <w:shd w:val="clear" w:color="auto" w:fill="auto"/>
            <w:vAlign w:val="center"/>
          </w:tcPr>
          <w:p w14:paraId="5386ADB5"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.184</w:t>
            </w:r>
          </w:p>
        </w:tc>
        <w:tc>
          <w:tcPr>
            <w:tcW w:w="1250" w:type="pct"/>
            <w:shd w:val="clear" w:color="auto" w:fill="auto"/>
            <w:vAlign w:val="center"/>
          </w:tcPr>
          <w:p w14:paraId="70C2CFAB"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1.000</w:t>
            </w:r>
          </w:p>
        </w:tc>
        <w:tc>
          <w:tcPr>
            <w:tcW w:w="1250" w:type="pct"/>
            <w:shd w:val="clear" w:color="auto" w:fill="auto"/>
            <w:vAlign w:val="center"/>
          </w:tcPr>
          <w:p w14:paraId="7CA5C7EE"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.264</w:t>
            </w:r>
          </w:p>
        </w:tc>
      </w:tr>
      <w:tr w:rsidR="00D95790" w14:paraId="2E1ED865" w14:textId="77777777" w:rsidTr="00F6206E">
        <w:trPr>
          <w:trHeight w:val="686"/>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712CC09B" w14:textId="77777777" w:rsidR="00D95790" w:rsidRDefault="00000000" w:rsidP="00F6206E">
            <w:pPr>
              <w:pStyle w:val="Web"/>
              <w:jc w:val="center"/>
              <w:rPr>
                <w:rFonts w:eastAsia="新細明體"/>
                <w:b w:val="0"/>
                <w:bCs w:val="0"/>
                <w:lang w:eastAsia="zh-TW"/>
              </w:rPr>
            </w:pPr>
            <w:r>
              <w:rPr>
                <w:rFonts w:eastAsia="新細明體" w:hint="eastAsia"/>
                <w:lang w:eastAsia="zh-TW"/>
              </w:rPr>
              <w:t>2PD</w:t>
            </w:r>
            <w:r>
              <w:rPr>
                <w:rFonts w:eastAsia="新細明體"/>
                <w:lang w:eastAsia="zh-TW"/>
              </w:rPr>
              <w:br/>
            </w:r>
            <w:r>
              <w:rPr>
                <w:rFonts w:eastAsia="新細明體" w:hint="eastAsia"/>
                <w:lang w:eastAsia="zh-TW"/>
              </w:rPr>
              <w:t>(Thumb)</w:t>
            </w:r>
          </w:p>
        </w:tc>
        <w:tc>
          <w:tcPr>
            <w:tcW w:w="1250" w:type="pct"/>
            <w:shd w:val="clear" w:color="auto" w:fill="auto"/>
            <w:vAlign w:val="center"/>
          </w:tcPr>
          <w:p w14:paraId="5CE5DF3C"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rPr>
                <w:highlight w:val="lightGray"/>
              </w:rPr>
              <w:t>.017</w:t>
            </w:r>
          </w:p>
        </w:tc>
        <w:tc>
          <w:tcPr>
            <w:tcW w:w="1250" w:type="pct"/>
            <w:shd w:val="clear" w:color="auto" w:fill="auto"/>
            <w:vAlign w:val="center"/>
          </w:tcPr>
          <w:p w14:paraId="79B1F468"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t>.601</w:t>
            </w:r>
          </w:p>
        </w:tc>
        <w:tc>
          <w:tcPr>
            <w:tcW w:w="1250" w:type="pct"/>
            <w:shd w:val="clear" w:color="auto" w:fill="auto"/>
            <w:vAlign w:val="center"/>
          </w:tcPr>
          <w:p w14:paraId="3AFA4466"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rPr>
                <w:highlight w:val="lightGray"/>
              </w:rPr>
              <w:t>.070</w:t>
            </w:r>
          </w:p>
        </w:tc>
      </w:tr>
      <w:tr w:rsidR="00D95790" w14:paraId="00A2B708" w14:textId="77777777" w:rsidTr="00F6206E">
        <w:trPr>
          <w:trHeight w:val="699"/>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70605E46" w14:textId="77777777" w:rsidR="00D95790" w:rsidRDefault="00000000" w:rsidP="00F6206E">
            <w:pPr>
              <w:pStyle w:val="Web"/>
              <w:jc w:val="center"/>
              <w:rPr>
                <w:rFonts w:eastAsia="新細明體"/>
                <w:b w:val="0"/>
                <w:bCs w:val="0"/>
                <w:lang w:eastAsia="zh-TW"/>
              </w:rPr>
            </w:pPr>
            <w:r>
              <w:rPr>
                <w:rFonts w:eastAsia="新細明體" w:hint="eastAsia"/>
                <w:lang w:eastAsia="zh-TW"/>
              </w:rPr>
              <w:t>2PD</w:t>
            </w:r>
            <w:r>
              <w:rPr>
                <w:rFonts w:eastAsia="新細明體"/>
                <w:lang w:eastAsia="zh-TW"/>
              </w:rPr>
              <w:br/>
            </w:r>
            <w:r>
              <w:rPr>
                <w:rFonts w:eastAsia="新細明體" w:hint="eastAsia"/>
                <w:lang w:eastAsia="zh-TW"/>
              </w:rPr>
              <w:t>(Index finger)</w:t>
            </w:r>
          </w:p>
        </w:tc>
        <w:tc>
          <w:tcPr>
            <w:tcW w:w="1250" w:type="pct"/>
            <w:shd w:val="clear" w:color="auto" w:fill="auto"/>
            <w:vAlign w:val="center"/>
          </w:tcPr>
          <w:p w14:paraId="3C0D9D7D"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rPr>
                <w:highlight w:val="lightGray"/>
              </w:rPr>
              <w:t>&lt; .001</w:t>
            </w:r>
          </w:p>
        </w:tc>
        <w:tc>
          <w:tcPr>
            <w:tcW w:w="1250" w:type="pct"/>
            <w:shd w:val="clear" w:color="auto" w:fill="auto"/>
            <w:vAlign w:val="center"/>
          </w:tcPr>
          <w:p w14:paraId="715F9A33"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t>.489</w:t>
            </w:r>
          </w:p>
        </w:tc>
        <w:tc>
          <w:tcPr>
            <w:tcW w:w="1250" w:type="pct"/>
            <w:shd w:val="clear" w:color="auto" w:fill="auto"/>
            <w:vAlign w:val="center"/>
          </w:tcPr>
          <w:p w14:paraId="7BAB95E7"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rPr>
                <w:highlight w:val="lightGray"/>
              </w:rPr>
              <w:t>&lt; .001</w:t>
            </w:r>
          </w:p>
        </w:tc>
      </w:tr>
      <w:tr w:rsidR="00D95790" w14:paraId="104BF958" w14:textId="77777777" w:rsidTr="00F6206E">
        <w:trPr>
          <w:trHeight w:val="699"/>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7D5467F9" w14:textId="77777777" w:rsidR="00D95790" w:rsidRDefault="00000000" w:rsidP="00F6206E">
            <w:pPr>
              <w:pStyle w:val="Web"/>
              <w:jc w:val="center"/>
              <w:rPr>
                <w:lang w:val="es-ES"/>
              </w:rPr>
            </w:pPr>
            <w:r>
              <w:t>MMDT</w:t>
            </w:r>
            <w:r>
              <w:br/>
              <w:t>(Placing)</w:t>
            </w:r>
          </w:p>
        </w:tc>
        <w:tc>
          <w:tcPr>
            <w:tcW w:w="1250" w:type="pct"/>
            <w:shd w:val="clear" w:color="auto" w:fill="auto"/>
            <w:vAlign w:val="center"/>
          </w:tcPr>
          <w:p w14:paraId="2A25B2E5"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034CCEBE"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.002</w:t>
            </w:r>
          </w:p>
        </w:tc>
        <w:tc>
          <w:tcPr>
            <w:tcW w:w="1250" w:type="pct"/>
            <w:shd w:val="clear" w:color="auto" w:fill="auto"/>
            <w:vAlign w:val="center"/>
          </w:tcPr>
          <w:p w14:paraId="34A3F071"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r>
      <w:tr w:rsidR="00D95790" w14:paraId="72BB87AC" w14:textId="77777777" w:rsidTr="00F6206E">
        <w:trPr>
          <w:trHeight w:val="709"/>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4DA96ABA" w14:textId="77777777" w:rsidR="00D95790" w:rsidRDefault="00000000" w:rsidP="00F6206E">
            <w:pPr>
              <w:pStyle w:val="Web"/>
              <w:jc w:val="center"/>
              <w:rPr>
                <w:lang w:val="es-ES"/>
              </w:rPr>
            </w:pPr>
            <w:r>
              <w:t>MMDT</w:t>
            </w:r>
            <w:r>
              <w:br/>
              <w:t>(Turning)</w:t>
            </w:r>
          </w:p>
        </w:tc>
        <w:tc>
          <w:tcPr>
            <w:tcW w:w="1250" w:type="pct"/>
            <w:shd w:val="clear" w:color="auto" w:fill="auto"/>
            <w:vAlign w:val="center"/>
          </w:tcPr>
          <w:p w14:paraId="77703F87"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284215B5"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0A477761"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r>
    </w:tbl>
    <w:p w14:paraId="1F50BD9C" w14:textId="77777777" w:rsidR="00D95790" w:rsidRDefault="00D95790">
      <w:pPr>
        <w:ind w:firstLine="480"/>
        <w:jc w:val="center"/>
        <w:rPr>
          <w:b/>
          <w:bCs/>
          <w:lang w:val="es-ES"/>
        </w:rPr>
      </w:pPr>
    </w:p>
    <w:p w14:paraId="7786C157" w14:textId="387E1BBE" w:rsidR="00D95790" w:rsidRDefault="00000000">
      <w:pPr>
        <w:ind w:firstLine="480"/>
      </w:pPr>
      <w:r>
        <w:rPr>
          <w:rFonts w:hint="eastAsia"/>
        </w:rPr>
        <w:t>The chart result of PHUA shows in</w:t>
      </w:r>
      <w:r w:rsidR="006119EE">
        <w:rPr>
          <w:b/>
          <w:bCs/>
        </w:rPr>
        <w:t xml:space="preserve"> </w:t>
      </w:r>
      <w:r w:rsidR="006119EE" w:rsidRPr="006119EE">
        <w:rPr>
          <w:b/>
          <w:bCs/>
        </w:rPr>
        <w:fldChar w:fldCharType="begin"/>
      </w:r>
      <w:r w:rsidR="006119EE" w:rsidRPr="006119EE">
        <w:rPr>
          <w:b/>
          <w:bCs/>
        </w:rPr>
        <w:instrText xml:space="preserve"> REF F33_1 \h  \* MERGEFORMAT </w:instrText>
      </w:r>
      <w:r w:rsidR="006119EE" w:rsidRPr="006119EE">
        <w:rPr>
          <w:b/>
          <w:bCs/>
        </w:rPr>
      </w:r>
      <w:r w:rsidR="006119EE" w:rsidRPr="006119EE">
        <w:rPr>
          <w:b/>
          <w:bCs/>
        </w:rPr>
        <w:fldChar w:fldCharType="separate"/>
      </w:r>
      <w:r w:rsidR="00E47AAC" w:rsidRPr="00E47AAC">
        <w:rPr>
          <w:rFonts w:hint="eastAsia"/>
          <w:b/>
          <w:bCs/>
        </w:rPr>
        <w:t>Figure 3</w:t>
      </w:r>
      <w:r w:rsidR="00E47AAC" w:rsidRPr="00E47AAC">
        <w:rPr>
          <w:b/>
          <w:bCs/>
        </w:rPr>
        <w:t>3</w:t>
      </w:r>
      <w:r w:rsidR="00E47AAC" w:rsidRPr="00E47AAC">
        <w:rPr>
          <w:rFonts w:hint="eastAsia"/>
          <w:b/>
          <w:bCs/>
        </w:rPr>
        <w:t>.1</w:t>
      </w:r>
      <w:r w:rsidR="006119EE" w:rsidRPr="006119EE">
        <w:rPr>
          <w:b/>
          <w:bCs/>
        </w:rPr>
        <w:fldChar w:fldCharType="end"/>
      </w:r>
      <w:r>
        <w:rPr>
          <w:rFonts w:hint="eastAsia"/>
        </w:rPr>
        <w:t>, The intervention of ARMT resulted in a significant reduction in the two evaluation indicators (</w:t>
      </w:r>
      <w:r>
        <w:rPr>
          <w:rFonts w:hint="eastAsia"/>
          <w:b/>
          <w:bCs/>
        </w:rPr>
        <w:t>FR</w:t>
      </w:r>
      <w:r>
        <w:rPr>
          <w:rFonts w:hint="eastAsia"/>
          <w:b/>
          <w:bCs/>
          <w:vertAlign w:val="subscript"/>
        </w:rPr>
        <w:t>peak</w:t>
      </w:r>
      <w:r>
        <w:rPr>
          <w:rFonts w:hint="eastAsia"/>
          <w:b/>
          <w:bCs/>
        </w:rPr>
        <w:t xml:space="preserve">: </w:t>
      </w:r>
      <w:r>
        <w:rPr>
          <w:rFonts w:hint="eastAsia"/>
          <w:b/>
          <w:bCs/>
          <w:i/>
          <w:iCs/>
        </w:rPr>
        <w:t>p = .003</w:t>
      </w:r>
      <w:r>
        <w:rPr>
          <w:rFonts w:hint="eastAsia"/>
          <w:b/>
          <w:bCs/>
        </w:rPr>
        <w:t xml:space="preserve">, Percentage: </w:t>
      </w:r>
      <w:r>
        <w:rPr>
          <w:rFonts w:hint="eastAsia"/>
          <w:b/>
          <w:bCs/>
          <w:i/>
          <w:iCs/>
        </w:rPr>
        <w:t>p &lt; .001</w:t>
      </w:r>
      <w:r>
        <w:rPr>
          <w:rFonts w:hint="eastAsia"/>
        </w:rPr>
        <w:t>), which did not appear in the results of the MT group (</w:t>
      </w:r>
      <w:r>
        <w:rPr>
          <w:rFonts w:hint="eastAsia"/>
          <w:b/>
          <w:bCs/>
        </w:rPr>
        <w:t>FR</w:t>
      </w:r>
      <w:r>
        <w:rPr>
          <w:rFonts w:hint="eastAsia"/>
          <w:b/>
          <w:bCs/>
          <w:vertAlign w:val="subscript"/>
        </w:rPr>
        <w:t>peak</w:t>
      </w:r>
      <w:r>
        <w:rPr>
          <w:rFonts w:hint="eastAsia"/>
          <w:b/>
          <w:bCs/>
        </w:rPr>
        <w:t xml:space="preserve">: </w:t>
      </w:r>
      <w:r>
        <w:rPr>
          <w:rFonts w:hint="eastAsia"/>
          <w:b/>
          <w:bCs/>
          <w:i/>
          <w:iCs/>
        </w:rPr>
        <w:t>p = .513</w:t>
      </w:r>
      <w:r>
        <w:rPr>
          <w:rFonts w:hint="eastAsia"/>
          <w:b/>
          <w:bCs/>
        </w:rPr>
        <w:t xml:space="preserve">, Percentage: </w:t>
      </w:r>
      <w:r>
        <w:rPr>
          <w:rFonts w:hint="eastAsia"/>
          <w:b/>
          <w:bCs/>
          <w:i/>
          <w:iCs/>
        </w:rPr>
        <w:t>p = .105</w:t>
      </w:r>
      <w:r>
        <w:rPr>
          <w:rFonts w:hint="eastAsia"/>
        </w:rPr>
        <w:t xml:space="preserve">). There are also significant differences between ARMT and </w:t>
      </w:r>
      <w:r>
        <w:t>MT (</w:t>
      </w:r>
      <w:r>
        <w:rPr>
          <w:rFonts w:hint="eastAsia"/>
          <w:b/>
          <w:bCs/>
        </w:rPr>
        <w:t>FR</w:t>
      </w:r>
      <w:r>
        <w:rPr>
          <w:rFonts w:hint="eastAsia"/>
          <w:b/>
          <w:bCs/>
          <w:vertAlign w:val="subscript"/>
        </w:rPr>
        <w:t>peak</w:t>
      </w:r>
      <w:r>
        <w:rPr>
          <w:rFonts w:hint="eastAsia"/>
          <w:b/>
          <w:bCs/>
        </w:rPr>
        <w:t xml:space="preserve">: </w:t>
      </w:r>
      <w:r>
        <w:rPr>
          <w:rFonts w:hint="eastAsia"/>
          <w:b/>
          <w:bCs/>
          <w:i/>
          <w:iCs/>
        </w:rPr>
        <w:t>p = .002</w:t>
      </w:r>
      <w:r>
        <w:rPr>
          <w:rFonts w:hint="eastAsia"/>
          <w:b/>
          <w:bCs/>
        </w:rPr>
        <w:t xml:space="preserve">, Percentage: </w:t>
      </w:r>
      <w:r>
        <w:rPr>
          <w:rFonts w:hint="eastAsia"/>
          <w:b/>
          <w:bCs/>
          <w:i/>
          <w:iCs/>
        </w:rPr>
        <w:t>p = .021</w:t>
      </w:r>
      <w:r>
        <w:rPr>
          <w:rFonts w:hint="eastAsia"/>
        </w:rPr>
        <w:t>). This phenomenon can be regarded as ARMT has more potential to improve precise control of pinch force than MT to subjects, and the impact of MT's intervention is limited.</w:t>
      </w:r>
    </w:p>
    <w:p w14:paraId="07B4253D" w14:textId="77777777" w:rsidR="00D95790" w:rsidRDefault="00D95790">
      <w:pPr>
        <w:ind w:firstLineChars="0" w:firstLine="0"/>
        <w:jc w:val="center"/>
      </w:pPr>
    </w:p>
    <w:p w14:paraId="250547BD" w14:textId="77777777" w:rsidR="00D95790" w:rsidRDefault="00000000">
      <w:pPr>
        <w:ind w:firstLineChars="0" w:firstLine="0"/>
        <w:jc w:val="center"/>
      </w:pPr>
      <w:r>
        <w:rPr>
          <w:noProof/>
        </w:rPr>
        <w:drawing>
          <wp:inline distT="0" distB="0" distL="114300" distR="114300" wp14:anchorId="1DAC63FB" wp14:editId="798467A7">
            <wp:extent cx="2350770" cy="1875790"/>
            <wp:effectExtent l="0" t="0" r="11430" b="3810"/>
            <wp:docPr id="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0"/>
                    <pic:cNvPicPr>
                      <a:picLocks noChangeAspect="1"/>
                    </pic:cNvPicPr>
                  </pic:nvPicPr>
                  <pic:blipFill>
                    <a:blip r:embed="rId64" cstate="print">
                      <a:extLst>
                        <a:ext uri="{28A0092B-C50C-407E-A947-70E740481C1C}">
                          <a14:useLocalDpi xmlns:a14="http://schemas.microsoft.com/office/drawing/2010/main" val="0"/>
                        </a:ext>
                      </a:extLst>
                    </a:blip>
                    <a:srcRect l="7761" t="8702" r="13193" b="8920"/>
                    <a:stretch>
                      <a:fillRect/>
                    </a:stretch>
                  </pic:blipFill>
                  <pic:spPr>
                    <a:xfrm>
                      <a:off x="0" y="0"/>
                      <a:ext cx="2350770" cy="1875790"/>
                    </a:xfrm>
                    <a:prstGeom prst="rect">
                      <a:avLst/>
                    </a:prstGeom>
                  </pic:spPr>
                </pic:pic>
              </a:graphicData>
            </a:graphic>
          </wp:inline>
        </w:drawing>
      </w:r>
      <w:r>
        <w:rPr>
          <w:rFonts w:eastAsia="新細明體" w:hint="eastAsia"/>
        </w:rPr>
        <w:t xml:space="preserve">  </w:t>
      </w:r>
      <w:r>
        <w:rPr>
          <w:rFonts w:eastAsia="新細明體"/>
        </w:rPr>
        <w:t xml:space="preserve"> </w:t>
      </w:r>
      <w:r>
        <w:rPr>
          <w:noProof/>
        </w:rPr>
        <w:drawing>
          <wp:inline distT="0" distB="0" distL="114300" distR="114300" wp14:anchorId="678958D8" wp14:editId="1B2234F5">
            <wp:extent cx="2387600" cy="1875790"/>
            <wp:effectExtent l="0" t="0" r="0" b="3810"/>
            <wp:docPr id="12" name="內容版面配置區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內容版面配置區 8"/>
                    <pic:cNvPicPr>
                      <a:picLocks noGrp="1" noChangeAspect="1"/>
                    </pic:cNvPicPr>
                  </pic:nvPicPr>
                  <pic:blipFill>
                    <a:blip r:embed="rId65" cstate="print">
                      <a:extLst>
                        <a:ext uri="{28A0092B-C50C-407E-A947-70E740481C1C}">
                          <a14:useLocalDpi xmlns:a14="http://schemas.microsoft.com/office/drawing/2010/main" val="0"/>
                        </a:ext>
                      </a:extLst>
                    </a:blip>
                    <a:srcRect l="7323" t="9571" r="12683" b="8308"/>
                    <a:stretch>
                      <a:fillRect/>
                    </a:stretch>
                  </pic:blipFill>
                  <pic:spPr>
                    <a:xfrm>
                      <a:off x="0" y="0"/>
                      <a:ext cx="2387600" cy="1875790"/>
                    </a:xfrm>
                    <a:prstGeom prst="rect">
                      <a:avLst/>
                    </a:prstGeom>
                  </pic:spPr>
                </pic:pic>
              </a:graphicData>
            </a:graphic>
          </wp:inline>
        </w:drawing>
      </w:r>
    </w:p>
    <w:p w14:paraId="569DE870" w14:textId="1FE6B1D2" w:rsidR="00D95790" w:rsidRDefault="00000000">
      <w:pPr>
        <w:pStyle w:val="FigureType"/>
      </w:pPr>
      <w:bookmarkStart w:id="202" w:name="F33_1"/>
      <w:bookmarkStart w:id="203" w:name="_Toc139646720"/>
      <w:r>
        <w:rPr>
          <w:rFonts w:hint="eastAsia"/>
        </w:rPr>
        <w:t>Figure 3</w:t>
      </w:r>
      <w:r w:rsidR="00DA4571">
        <w:t>3</w:t>
      </w:r>
      <w:r>
        <w:rPr>
          <w:rFonts w:hint="eastAsia"/>
        </w:rPr>
        <w:t>.1</w:t>
      </w:r>
      <w:bookmarkEnd w:id="202"/>
      <w:r>
        <w:rPr>
          <w:rFonts w:hint="eastAsia"/>
        </w:rPr>
        <w:t xml:space="preserve"> Chart result of PHUA</w:t>
      </w:r>
      <w:bookmarkEnd w:id="203"/>
    </w:p>
    <w:p w14:paraId="02EAF52C" w14:textId="77777777" w:rsidR="00D95790" w:rsidRDefault="00000000">
      <w:pPr>
        <w:ind w:firstLineChars="0" w:firstLine="0"/>
        <w:jc w:val="center"/>
        <w:rPr>
          <w:rFonts w:eastAsia="新細明體"/>
          <w:b/>
          <w:bCs/>
        </w:rPr>
      </w:pPr>
      <w:r>
        <w:rPr>
          <w:rFonts w:hint="eastAsia"/>
          <w:b/>
          <w:bCs/>
        </w:rPr>
        <w:t>FR</w:t>
      </w:r>
      <w:r>
        <w:rPr>
          <w:rFonts w:hint="eastAsia"/>
          <w:b/>
          <w:bCs/>
          <w:vertAlign w:val="subscript"/>
        </w:rPr>
        <w:t>peak</w:t>
      </w:r>
      <w:r>
        <w:rPr>
          <w:rFonts w:hint="eastAsia"/>
          <w:b/>
          <w:bCs/>
        </w:rPr>
        <w:t xml:space="preserve"> result (left), </w:t>
      </w:r>
      <w:r>
        <w:rPr>
          <w:rFonts w:eastAsia="新細明體" w:hint="eastAsia"/>
          <w:b/>
          <w:bCs/>
        </w:rPr>
        <w:t>Percentage of maximal pinch strength (right)</w:t>
      </w:r>
    </w:p>
    <w:p w14:paraId="0ACC3C5B" w14:textId="77777777" w:rsidR="00D95790" w:rsidRDefault="00000000">
      <w:pPr>
        <w:ind w:firstLineChars="0" w:firstLine="0"/>
        <w:jc w:val="center"/>
        <w:rPr>
          <w:rFonts w:eastAsia="新細明體"/>
          <w:b/>
          <w:bCs/>
        </w:rPr>
      </w:pPr>
      <w:r>
        <w:rPr>
          <w:rFonts w:eastAsia="新細明體" w:hint="eastAsia"/>
          <w:b/>
          <w:bCs/>
        </w:rPr>
        <w:t>*</w:t>
      </w:r>
      <w:r>
        <w:rPr>
          <w:rFonts w:eastAsia="新細明體" w:hint="eastAsia"/>
          <w:b/>
          <w:bCs/>
          <w:i/>
          <w:iCs/>
        </w:rPr>
        <w:t>p &lt; .05</w:t>
      </w:r>
    </w:p>
    <w:p w14:paraId="58341858" w14:textId="77777777" w:rsidR="00D95790" w:rsidRDefault="00D95790">
      <w:pPr>
        <w:ind w:firstLine="480"/>
        <w:jc w:val="left"/>
        <w:rPr>
          <w:rFonts w:eastAsia="新細明體"/>
          <w:u w:val="single"/>
        </w:rPr>
      </w:pPr>
    </w:p>
    <w:p w14:paraId="6196DC06" w14:textId="04E35D16" w:rsidR="00D95790" w:rsidRDefault="00000000">
      <w:pPr>
        <w:ind w:firstLine="480"/>
      </w:pPr>
      <w:r>
        <w:rPr>
          <w:rFonts w:hint="eastAsia"/>
        </w:rPr>
        <w:t>The chart result of PPT shows in</w:t>
      </w:r>
      <w:r w:rsidR="006119EE">
        <w:rPr>
          <w:b/>
          <w:bCs/>
        </w:rPr>
        <w:t xml:space="preserve"> </w:t>
      </w:r>
      <w:r w:rsidR="006119EE" w:rsidRPr="006119EE">
        <w:rPr>
          <w:b/>
          <w:bCs/>
        </w:rPr>
        <w:fldChar w:fldCharType="begin"/>
      </w:r>
      <w:r w:rsidR="006119EE" w:rsidRPr="006119EE">
        <w:rPr>
          <w:b/>
          <w:bCs/>
        </w:rPr>
        <w:instrText xml:space="preserve"> REF F33_2 \h  \* MERGEFORMAT </w:instrText>
      </w:r>
      <w:r w:rsidR="006119EE" w:rsidRPr="006119EE">
        <w:rPr>
          <w:b/>
          <w:bCs/>
        </w:rPr>
      </w:r>
      <w:r w:rsidR="006119EE" w:rsidRPr="006119EE">
        <w:rPr>
          <w:b/>
          <w:bCs/>
        </w:rPr>
        <w:fldChar w:fldCharType="separate"/>
      </w:r>
      <w:r w:rsidR="00E47AAC" w:rsidRPr="00E47AAC">
        <w:rPr>
          <w:rFonts w:hint="eastAsia"/>
          <w:b/>
          <w:bCs/>
        </w:rPr>
        <w:t>Figure 3</w:t>
      </w:r>
      <w:r w:rsidR="00E47AAC" w:rsidRPr="00E47AAC">
        <w:rPr>
          <w:b/>
          <w:bCs/>
        </w:rPr>
        <w:t>3</w:t>
      </w:r>
      <w:r w:rsidR="00E47AAC" w:rsidRPr="00E47AAC">
        <w:rPr>
          <w:rFonts w:hint="eastAsia"/>
          <w:b/>
          <w:bCs/>
        </w:rPr>
        <w:t>.2</w:t>
      </w:r>
      <w:r w:rsidR="006119EE" w:rsidRPr="006119EE">
        <w:rPr>
          <w:b/>
          <w:bCs/>
        </w:rPr>
        <w:fldChar w:fldCharType="end"/>
      </w:r>
      <w:r>
        <w:rPr>
          <w:rFonts w:hint="eastAsia"/>
        </w:rPr>
        <w:t>, Among four evaluation indicators, MT was significantly different from the baseline in the three (</w:t>
      </w:r>
      <w:r>
        <w:rPr>
          <w:rFonts w:hint="eastAsia"/>
          <w:b/>
          <w:bCs/>
        </w:rPr>
        <w:t xml:space="preserve">DH: </w:t>
      </w:r>
      <w:r>
        <w:rPr>
          <w:rFonts w:hint="eastAsia"/>
          <w:b/>
          <w:bCs/>
          <w:i/>
          <w:iCs/>
        </w:rPr>
        <w:t>p &lt;  .001</w:t>
      </w:r>
      <w:r>
        <w:rPr>
          <w:rFonts w:hint="eastAsia"/>
          <w:b/>
          <w:bCs/>
        </w:rPr>
        <w:t xml:space="preserve">, BH: </w:t>
      </w:r>
      <w:r>
        <w:rPr>
          <w:rFonts w:hint="eastAsia"/>
          <w:b/>
          <w:bCs/>
          <w:i/>
          <w:iCs/>
        </w:rPr>
        <w:t>p = .001</w:t>
      </w:r>
      <w:r>
        <w:rPr>
          <w:rFonts w:hint="eastAsia"/>
          <w:b/>
          <w:bCs/>
        </w:rPr>
        <w:t xml:space="preserve">, Assembly: </w:t>
      </w:r>
      <w:r>
        <w:rPr>
          <w:rFonts w:hint="eastAsia"/>
          <w:b/>
          <w:bCs/>
          <w:i/>
          <w:iCs/>
        </w:rPr>
        <w:t>p = .001</w:t>
      </w:r>
      <w:r>
        <w:rPr>
          <w:rFonts w:hint="eastAsia"/>
        </w:rPr>
        <w:t>), and it is worth mentioning that in the remaining indicator that was not significantly different from the baseline, the score of MT was slightly lower than the baseline (</w:t>
      </w:r>
      <w:r>
        <w:rPr>
          <w:rFonts w:eastAsia="新細明體"/>
          <w:b/>
          <w:bCs/>
        </w:rPr>
        <w:t>n</w:t>
      </w:r>
      <w:r>
        <w:rPr>
          <w:rFonts w:hint="eastAsia"/>
          <w:b/>
          <w:bCs/>
        </w:rPr>
        <w:t xml:space="preserve">on-DH: </w:t>
      </w:r>
      <w:r>
        <w:rPr>
          <w:rFonts w:hint="eastAsia"/>
          <w:b/>
          <w:bCs/>
          <w:i/>
          <w:iCs/>
        </w:rPr>
        <w:t xml:space="preserve"> Baseline = 14.75, MT = 12.97</w:t>
      </w:r>
      <w:r>
        <w:rPr>
          <w:rFonts w:hint="eastAsia"/>
        </w:rPr>
        <w:t>). In contrast, the performance of ARMT is better than the baseline and MT conditions, which also have significant differences</w:t>
      </w:r>
      <w:r>
        <w:rPr>
          <w:rFonts w:hint="eastAsia"/>
          <w:b/>
          <w:bCs/>
          <w:i/>
          <w:iCs/>
        </w:rPr>
        <w:t xml:space="preserve"> </w:t>
      </w:r>
      <w:r>
        <w:rPr>
          <w:rFonts w:hint="eastAsia"/>
        </w:rPr>
        <w:t>in all conditions and evaluation indicators (</w:t>
      </w:r>
      <w:r>
        <w:rPr>
          <w:rFonts w:hint="eastAsia"/>
          <w:b/>
          <w:bCs/>
          <w:i/>
          <w:iCs/>
        </w:rPr>
        <w:t>p &lt;= .001</w:t>
      </w:r>
      <w:r>
        <w:rPr>
          <w:rFonts w:hint="eastAsia"/>
          <w:i/>
          <w:iCs/>
        </w:rPr>
        <w:t>)</w:t>
      </w:r>
      <w:r>
        <w:rPr>
          <w:rFonts w:hint="eastAsia"/>
        </w:rPr>
        <w:t>. This shows that both ARMT and MT interventions can improve the finger dexterity of healthy subjects in the short term. Comparing with MT, ARMT intervention may have a higher potential.</w:t>
      </w:r>
    </w:p>
    <w:p w14:paraId="7383AA98" w14:textId="77777777" w:rsidR="00D95790" w:rsidRDefault="00D95790">
      <w:pPr>
        <w:ind w:firstLineChars="0" w:firstLine="0"/>
        <w:jc w:val="center"/>
      </w:pPr>
    </w:p>
    <w:p w14:paraId="1D346FF3" w14:textId="77777777" w:rsidR="00D95790" w:rsidRDefault="00000000">
      <w:pPr>
        <w:ind w:firstLineChars="0" w:firstLine="0"/>
        <w:jc w:val="center"/>
        <w:rPr>
          <w:rFonts w:eastAsia="新細明體"/>
        </w:rPr>
      </w:pPr>
      <w:r>
        <w:rPr>
          <w:rFonts w:eastAsia="新細明體" w:hint="eastAsia"/>
          <w:noProof/>
        </w:rPr>
        <w:lastRenderedPageBreak/>
        <w:drawing>
          <wp:inline distT="0" distB="0" distL="114300" distR="114300" wp14:anchorId="0A56505B" wp14:editId="2C557320">
            <wp:extent cx="5268595" cy="4123055"/>
            <wp:effectExtent l="0" t="0" r="1905" b="4445"/>
            <wp:docPr id="5" name="Picture 5"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icture1"/>
                    <pic:cNvPicPr>
                      <a:picLocks noChangeAspect="1"/>
                    </pic:cNvPicPr>
                  </pic:nvPicPr>
                  <pic:blipFill>
                    <a:blip r:embed="rId66"/>
                    <a:stretch>
                      <a:fillRect/>
                    </a:stretch>
                  </pic:blipFill>
                  <pic:spPr>
                    <a:xfrm>
                      <a:off x="0" y="0"/>
                      <a:ext cx="5268595" cy="4123055"/>
                    </a:xfrm>
                    <a:prstGeom prst="rect">
                      <a:avLst/>
                    </a:prstGeom>
                  </pic:spPr>
                </pic:pic>
              </a:graphicData>
            </a:graphic>
          </wp:inline>
        </w:drawing>
      </w:r>
    </w:p>
    <w:p w14:paraId="7FB771F3" w14:textId="06B4B189" w:rsidR="00D95790" w:rsidRDefault="00000000">
      <w:pPr>
        <w:pStyle w:val="FigureType"/>
      </w:pPr>
      <w:bookmarkStart w:id="204" w:name="F33_2"/>
      <w:bookmarkStart w:id="205" w:name="_Toc139646721"/>
      <w:r>
        <w:rPr>
          <w:rFonts w:hint="eastAsia"/>
        </w:rPr>
        <w:t>Figure 3</w:t>
      </w:r>
      <w:r w:rsidR="00DA4571">
        <w:t>3</w:t>
      </w:r>
      <w:r>
        <w:rPr>
          <w:rFonts w:hint="eastAsia"/>
        </w:rPr>
        <w:t>.2</w:t>
      </w:r>
      <w:bookmarkEnd w:id="204"/>
      <w:r>
        <w:rPr>
          <w:rFonts w:hint="eastAsia"/>
        </w:rPr>
        <w:t xml:space="preserve"> Chart result of PPT</w:t>
      </w:r>
      <w:bookmarkEnd w:id="205"/>
    </w:p>
    <w:p w14:paraId="3B9B6BB7" w14:textId="77777777" w:rsidR="00D95790" w:rsidRDefault="00000000">
      <w:pPr>
        <w:ind w:firstLineChars="0" w:firstLine="0"/>
        <w:jc w:val="center"/>
        <w:rPr>
          <w:b/>
          <w:bCs/>
        </w:rPr>
      </w:pPr>
      <w:r>
        <w:rPr>
          <w:b/>
          <w:bCs/>
        </w:rPr>
        <w:t>*</w:t>
      </w:r>
      <w:r>
        <w:rPr>
          <w:b/>
          <w:bCs/>
          <w:i/>
          <w:iCs/>
        </w:rPr>
        <w:t>p &lt; .05</w:t>
      </w:r>
    </w:p>
    <w:p w14:paraId="54802FCF" w14:textId="77777777" w:rsidR="00D95790" w:rsidRDefault="00D95790">
      <w:pPr>
        <w:ind w:firstLineChars="0" w:firstLine="0"/>
        <w:jc w:val="center"/>
      </w:pPr>
    </w:p>
    <w:p w14:paraId="54B6FA5B" w14:textId="546253C7" w:rsidR="00D95790" w:rsidRDefault="00000000">
      <w:pPr>
        <w:ind w:firstLine="480"/>
        <w:rPr>
          <w:rFonts w:eastAsia="新細明體"/>
        </w:rPr>
      </w:pPr>
      <w:r>
        <w:t>No matter the indicator that represents the sensory of the thumb or the index finger, the result of SWM lacks any evidence that any two of the three conditions have a significant difference</w:t>
      </w:r>
      <w:r>
        <w:rPr>
          <w:rFonts w:hint="eastAsia"/>
        </w:rPr>
        <w:t xml:space="preserve">. </w:t>
      </w:r>
      <w:r>
        <w:rPr>
          <w:rFonts w:eastAsia="新細明體" w:hint="eastAsia"/>
        </w:rPr>
        <w:t xml:space="preserve">However, 2PD test gives two very different results, that is, the two-point distance threshold between the thumb and index finger decreased significantly after ARMT intervention, which means that the subjects can more finely </w:t>
      </w:r>
      <w:ins w:id="206" w:author="黃柏瑜" w:date="2023-07-17T16:40:00Z">
        <w:r w:rsidR="008838AC">
          <w:rPr>
            <w:rFonts w:eastAsia="新細明體"/>
          </w:rPr>
          <w:t>s</w:t>
        </w:r>
        <w:r w:rsidR="008838AC" w:rsidRPr="008838AC">
          <w:rPr>
            <w:rFonts w:eastAsia="新細明體"/>
          </w:rPr>
          <w:t>patial resolution</w:t>
        </w:r>
        <w:r w:rsidR="008838AC">
          <w:rPr>
            <w:rFonts w:eastAsia="新細明體"/>
          </w:rPr>
          <w:t xml:space="preserve"> on fingertips</w:t>
        </w:r>
      </w:ins>
      <w:del w:id="207" w:author="黃柏瑜" w:date="2023-07-17T16:40:00Z">
        <w:r w:rsidDel="008838AC">
          <w:rPr>
            <w:rFonts w:eastAsia="新細明體" w:hint="eastAsia"/>
          </w:rPr>
          <w:delText>identify the skin irritation per unit area</w:delText>
        </w:r>
      </w:del>
      <w:r>
        <w:rPr>
          <w:rFonts w:eastAsia="新細明體" w:hint="eastAsia"/>
        </w:rPr>
        <w:t xml:space="preserve">, but the intervention of MT has no effect </w:t>
      </w:r>
      <w:r>
        <w:rPr>
          <w:rFonts w:eastAsia="新細明體" w:hint="eastAsia"/>
          <w:b/>
          <w:bCs/>
        </w:rPr>
        <w:t>(</w:t>
      </w:r>
      <w:r w:rsidR="006119EE" w:rsidRPr="006119EE">
        <w:rPr>
          <w:rFonts w:eastAsia="新細明體"/>
          <w:b/>
          <w:bCs/>
        </w:rPr>
        <w:fldChar w:fldCharType="begin"/>
      </w:r>
      <w:r w:rsidR="006119EE" w:rsidRPr="006119EE">
        <w:rPr>
          <w:rFonts w:eastAsia="新細明體"/>
          <w:b/>
          <w:bCs/>
        </w:rPr>
        <w:instrText xml:space="preserve"> </w:instrText>
      </w:r>
      <w:r w:rsidR="006119EE" w:rsidRPr="006119EE">
        <w:rPr>
          <w:rFonts w:eastAsia="新細明體" w:hint="eastAsia"/>
          <w:b/>
          <w:bCs/>
        </w:rPr>
        <w:instrText>REF F33_3 \h</w:instrText>
      </w:r>
      <w:r w:rsidR="006119EE" w:rsidRPr="006119EE">
        <w:rPr>
          <w:rFonts w:eastAsia="新細明體"/>
          <w:b/>
          <w:bCs/>
        </w:rPr>
        <w:instrText xml:space="preserve">  \* MERGEFORMAT </w:instrText>
      </w:r>
      <w:r w:rsidR="006119EE" w:rsidRPr="006119EE">
        <w:rPr>
          <w:rFonts w:eastAsia="新細明體"/>
          <w:b/>
          <w:bCs/>
        </w:rPr>
      </w:r>
      <w:r w:rsidR="006119EE" w:rsidRPr="006119EE">
        <w:rPr>
          <w:rFonts w:eastAsia="新細明體"/>
          <w:b/>
          <w:bCs/>
        </w:rPr>
        <w:fldChar w:fldCharType="separate"/>
      </w:r>
      <w:r w:rsidR="00E47AAC" w:rsidRPr="00E47AAC">
        <w:rPr>
          <w:rFonts w:hint="eastAsia"/>
          <w:b/>
          <w:bCs/>
        </w:rPr>
        <w:t>Figure 3</w:t>
      </w:r>
      <w:r w:rsidR="00E47AAC" w:rsidRPr="00E47AAC">
        <w:rPr>
          <w:b/>
          <w:bCs/>
        </w:rPr>
        <w:t>3</w:t>
      </w:r>
      <w:r w:rsidR="00E47AAC" w:rsidRPr="00E47AAC">
        <w:rPr>
          <w:rFonts w:hint="eastAsia"/>
          <w:b/>
          <w:bCs/>
        </w:rPr>
        <w:t>.3</w:t>
      </w:r>
      <w:r w:rsidR="006119EE" w:rsidRPr="006119EE">
        <w:rPr>
          <w:rFonts w:eastAsia="新細明體"/>
          <w:b/>
          <w:bCs/>
        </w:rPr>
        <w:fldChar w:fldCharType="end"/>
      </w:r>
      <w:r>
        <w:rPr>
          <w:rFonts w:eastAsia="新細明體" w:hint="eastAsia"/>
          <w:b/>
          <w:bCs/>
        </w:rPr>
        <w:t>)</w:t>
      </w:r>
      <w:r>
        <w:rPr>
          <w:rFonts w:eastAsia="新細明體" w:hint="eastAsia"/>
        </w:rPr>
        <w:t>.</w:t>
      </w:r>
    </w:p>
    <w:p w14:paraId="0AAF4CF4" w14:textId="77777777" w:rsidR="00D95790" w:rsidRDefault="00D95790">
      <w:pPr>
        <w:ind w:firstLineChars="0" w:firstLine="0"/>
        <w:jc w:val="center"/>
        <w:rPr>
          <w:rFonts w:eastAsia="新細明體"/>
        </w:rPr>
      </w:pPr>
    </w:p>
    <w:p w14:paraId="0227E298" w14:textId="77777777" w:rsidR="00D95790" w:rsidRDefault="00000000">
      <w:pPr>
        <w:ind w:firstLineChars="0" w:firstLine="0"/>
        <w:jc w:val="center"/>
        <w:rPr>
          <w:rFonts w:eastAsia="新細明體"/>
        </w:rPr>
      </w:pPr>
      <w:r>
        <w:rPr>
          <w:rFonts w:eastAsia="新細明體" w:hint="eastAsia"/>
          <w:noProof/>
        </w:rPr>
        <w:lastRenderedPageBreak/>
        <w:drawing>
          <wp:inline distT="0" distB="0" distL="114300" distR="114300" wp14:anchorId="652E51B6" wp14:editId="3D01B112">
            <wp:extent cx="5273675" cy="1826895"/>
            <wp:effectExtent l="0" t="0" r="9525" b="1905"/>
            <wp:docPr id="20" name="Picture 20"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icture2"/>
                    <pic:cNvPicPr>
                      <a:picLocks noChangeAspect="1"/>
                    </pic:cNvPicPr>
                  </pic:nvPicPr>
                  <pic:blipFill>
                    <a:blip r:embed="rId67"/>
                    <a:stretch>
                      <a:fillRect/>
                    </a:stretch>
                  </pic:blipFill>
                  <pic:spPr>
                    <a:xfrm>
                      <a:off x="0" y="0"/>
                      <a:ext cx="5273675" cy="1826895"/>
                    </a:xfrm>
                    <a:prstGeom prst="rect">
                      <a:avLst/>
                    </a:prstGeom>
                  </pic:spPr>
                </pic:pic>
              </a:graphicData>
            </a:graphic>
          </wp:inline>
        </w:drawing>
      </w:r>
    </w:p>
    <w:p w14:paraId="4F2C8C4D" w14:textId="1CB91E9B" w:rsidR="00D95790" w:rsidRDefault="00000000">
      <w:pPr>
        <w:pStyle w:val="FigureType"/>
        <w:rPr>
          <w:rFonts w:eastAsia="新細明體"/>
        </w:rPr>
      </w:pPr>
      <w:bookmarkStart w:id="208" w:name="F33_3"/>
      <w:bookmarkStart w:id="209" w:name="_Toc139646722"/>
      <w:r>
        <w:rPr>
          <w:rFonts w:hint="eastAsia"/>
        </w:rPr>
        <w:t>Figure 3</w:t>
      </w:r>
      <w:r w:rsidR="00DA4571">
        <w:t>3</w:t>
      </w:r>
      <w:r>
        <w:rPr>
          <w:rFonts w:hint="eastAsia"/>
        </w:rPr>
        <w:t>.</w:t>
      </w:r>
      <w:r>
        <w:rPr>
          <w:rFonts w:eastAsia="新細明體" w:hint="eastAsia"/>
        </w:rPr>
        <w:t>3</w:t>
      </w:r>
      <w:bookmarkEnd w:id="208"/>
      <w:r>
        <w:rPr>
          <w:rFonts w:hint="eastAsia"/>
        </w:rPr>
        <w:t xml:space="preserve"> Chart result of </w:t>
      </w:r>
      <w:r>
        <w:rPr>
          <w:rFonts w:eastAsia="新細明體" w:hint="eastAsia"/>
        </w:rPr>
        <w:t>2PD test</w:t>
      </w:r>
      <w:bookmarkEnd w:id="209"/>
    </w:p>
    <w:p w14:paraId="7B0F50D2" w14:textId="77777777" w:rsidR="00D95790" w:rsidRDefault="00000000">
      <w:pPr>
        <w:ind w:firstLineChars="0" w:firstLine="0"/>
        <w:jc w:val="center"/>
        <w:rPr>
          <w:rFonts w:eastAsia="新細明體"/>
        </w:rPr>
      </w:pPr>
      <w:r>
        <w:rPr>
          <w:b/>
          <w:bCs/>
        </w:rPr>
        <w:t>*</w:t>
      </w:r>
      <w:r>
        <w:rPr>
          <w:b/>
          <w:bCs/>
          <w:i/>
          <w:iCs/>
        </w:rPr>
        <w:t>p &lt; .05</w:t>
      </w:r>
    </w:p>
    <w:p w14:paraId="159C79E2" w14:textId="77777777" w:rsidR="00D95790" w:rsidRDefault="00D95790">
      <w:pPr>
        <w:ind w:firstLineChars="0" w:firstLine="0"/>
        <w:jc w:val="center"/>
      </w:pPr>
    </w:p>
    <w:p w14:paraId="2EFC94AA" w14:textId="4F810443" w:rsidR="00D95790" w:rsidRDefault="00000000">
      <w:pPr>
        <w:ind w:firstLine="480"/>
      </w:pPr>
      <w:r>
        <w:rPr>
          <w:rFonts w:hint="eastAsia"/>
        </w:rPr>
        <w:t>The MMDT</w:t>
      </w:r>
      <w:r>
        <w:t>’</w:t>
      </w:r>
      <w:r>
        <w:rPr>
          <w:rFonts w:hint="eastAsia"/>
        </w:rPr>
        <w:t>s chart result shows in</w:t>
      </w:r>
      <w:r w:rsidR="006119EE">
        <w:rPr>
          <w:b/>
          <w:bCs/>
        </w:rPr>
        <w:t xml:space="preserve"> </w:t>
      </w:r>
      <w:r w:rsidR="006119EE" w:rsidRPr="006119EE">
        <w:rPr>
          <w:b/>
          <w:bCs/>
        </w:rPr>
        <w:fldChar w:fldCharType="begin"/>
      </w:r>
      <w:r w:rsidR="006119EE" w:rsidRPr="006119EE">
        <w:rPr>
          <w:b/>
          <w:bCs/>
        </w:rPr>
        <w:instrText xml:space="preserve"> REF F33_4 \h  \* MERGEFORMAT </w:instrText>
      </w:r>
      <w:r w:rsidR="006119EE" w:rsidRPr="006119EE">
        <w:rPr>
          <w:b/>
          <w:bCs/>
        </w:rPr>
      </w:r>
      <w:r w:rsidR="006119EE" w:rsidRPr="006119EE">
        <w:rPr>
          <w:b/>
          <w:bCs/>
        </w:rPr>
        <w:fldChar w:fldCharType="separate"/>
      </w:r>
      <w:r w:rsidR="00E47AAC" w:rsidRPr="00E47AAC">
        <w:rPr>
          <w:rFonts w:hint="eastAsia"/>
          <w:b/>
          <w:bCs/>
        </w:rPr>
        <w:t>Figure 3</w:t>
      </w:r>
      <w:r w:rsidR="00E47AAC" w:rsidRPr="00E47AAC">
        <w:rPr>
          <w:b/>
          <w:bCs/>
        </w:rPr>
        <w:t>3</w:t>
      </w:r>
      <w:r w:rsidR="00E47AAC" w:rsidRPr="00E47AAC">
        <w:rPr>
          <w:rFonts w:hint="eastAsia"/>
          <w:b/>
          <w:bCs/>
        </w:rPr>
        <w:t>.4</w:t>
      </w:r>
      <w:r w:rsidR="006119EE" w:rsidRPr="006119EE">
        <w:rPr>
          <w:b/>
          <w:bCs/>
        </w:rPr>
        <w:fldChar w:fldCharType="end"/>
      </w:r>
      <w:r>
        <w:rPr>
          <w:rFonts w:hint="eastAsia"/>
        </w:rPr>
        <w:t>, Among two evaluation indicators, found significant difference in comparison of baseline and MT (</w:t>
      </w:r>
      <w:r>
        <w:rPr>
          <w:rFonts w:hint="eastAsia"/>
          <w:b/>
          <w:bCs/>
        </w:rPr>
        <w:t xml:space="preserve">Placing: </w:t>
      </w:r>
      <w:r>
        <w:rPr>
          <w:rFonts w:hint="eastAsia"/>
          <w:b/>
          <w:bCs/>
          <w:i/>
          <w:iCs/>
        </w:rPr>
        <w:t>p = .002</w:t>
      </w:r>
      <w:r>
        <w:rPr>
          <w:rFonts w:hint="eastAsia"/>
          <w:b/>
          <w:bCs/>
        </w:rPr>
        <w:t xml:space="preserve">, Turning: </w:t>
      </w:r>
      <w:r>
        <w:rPr>
          <w:rFonts w:hint="eastAsia"/>
          <w:b/>
          <w:bCs/>
          <w:i/>
          <w:iCs/>
        </w:rPr>
        <w:t>p &lt; .001</w:t>
      </w:r>
      <w:r>
        <w:rPr>
          <w:rFonts w:hint="eastAsia"/>
        </w:rPr>
        <w:t>). The condition of Baseline and ARMT has the most significant difference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and there is also a high significant difference in the comparison of ARMT and MT conditions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This shows that both ARMT and MT interventions can improve the gross motor function of upper extremity of healthy subjects in the short term. Comparing with MT, ARMT intervention may have a higher potential.</w:t>
      </w:r>
    </w:p>
    <w:p w14:paraId="2AE01520" w14:textId="77777777" w:rsidR="00D95790" w:rsidRDefault="00D95790">
      <w:pPr>
        <w:ind w:firstLineChars="0" w:firstLine="0"/>
        <w:jc w:val="center"/>
      </w:pPr>
    </w:p>
    <w:p w14:paraId="71973E85" w14:textId="77777777" w:rsidR="00D95790" w:rsidRDefault="00000000">
      <w:pPr>
        <w:ind w:firstLineChars="0" w:firstLine="0"/>
        <w:jc w:val="center"/>
      </w:pPr>
      <w:r>
        <w:rPr>
          <w:noProof/>
        </w:rPr>
        <w:drawing>
          <wp:inline distT="0" distB="0" distL="114300" distR="114300" wp14:anchorId="04F2E658" wp14:editId="757B7989">
            <wp:extent cx="2510155" cy="2203450"/>
            <wp:effectExtent l="0" t="0" r="4445" b="6350"/>
            <wp:docPr id="1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4"/>
                    <pic:cNvPicPr>
                      <a:picLocks noChangeAspect="1"/>
                    </pic:cNvPicPr>
                  </pic:nvPicPr>
                  <pic:blipFill>
                    <a:blip r:embed="rId68" cstate="print">
                      <a:extLst>
                        <a:ext uri="{28A0092B-C50C-407E-A947-70E740481C1C}">
                          <a14:useLocalDpi xmlns:a14="http://schemas.microsoft.com/office/drawing/2010/main" val="0"/>
                        </a:ext>
                      </a:extLst>
                    </a:blip>
                    <a:srcRect l="9134" t="1486" r="13720" b="10015"/>
                    <a:stretch>
                      <a:fillRect/>
                    </a:stretch>
                  </pic:blipFill>
                  <pic:spPr>
                    <a:xfrm>
                      <a:off x="0" y="0"/>
                      <a:ext cx="2510155" cy="2203450"/>
                    </a:xfrm>
                    <a:prstGeom prst="rect">
                      <a:avLst/>
                    </a:prstGeom>
                  </pic:spPr>
                </pic:pic>
              </a:graphicData>
            </a:graphic>
          </wp:inline>
        </w:drawing>
      </w:r>
      <w:r>
        <w:rPr>
          <w:noProof/>
        </w:rPr>
        <w:drawing>
          <wp:inline distT="0" distB="0" distL="114300" distR="114300" wp14:anchorId="1CF2661F" wp14:editId="1A4475BA">
            <wp:extent cx="2509520" cy="2203450"/>
            <wp:effectExtent l="0" t="0" r="5080" b="6350"/>
            <wp:docPr id="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6"/>
                    <pic:cNvPicPr>
                      <a:picLocks noChangeAspect="1"/>
                    </pic:cNvPicPr>
                  </pic:nvPicPr>
                  <pic:blipFill>
                    <a:blip r:embed="rId69" cstate="print">
                      <a:extLst>
                        <a:ext uri="{28A0092B-C50C-407E-A947-70E740481C1C}">
                          <a14:useLocalDpi xmlns:a14="http://schemas.microsoft.com/office/drawing/2010/main" val="0"/>
                        </a:ext>
                      </a:extLst>
                    </a:blip>
                    <a:srcRect l="9153" t="435" r="13387" b="10681"/>
                    <a:stretch>
                      <a:fillRect/>
                    </a:stretch>
                  </pic:blipFill>
                  <pic:spPr>
                    <a:xfrm>
                      <a:off x="0" y="0"/>
                      <a:ext cx="2509520" cy="2203450"/>
                    </a:xfrm>
                    <a:prstGeom prst="rect">
                      <a:avLst/>
                    </a:prstGeom>
                  </pic:spPr>
                </pic:pic>
              </a:graphicData>
            </a:graphic>
          </wp:inline>
        </w:drawing>
      </w:r>
    </w:p>
    <w:p w14:paraId="5246629C" w14:textId="6A908D66" w:rsidR="00D95790" w:rsidRDefault="00000000">
      <w:pPr>
        <w:pStyle w:val="FigureType"/>
      </w:pPr>
      <w:bookmarkStart w:id="210" w:name="F33_4"/>
      <w:bookmarkStart w:id="211" w:name="_Toc139646723"/>
      <w:r>
        <w:rPr>
          <w:rFonts w:hint="eastAsia"/>
        </w:rPr>
        <w:t>Figure 3</w:t>
      </w:r>
      <w:r w:rsidR="00DA4571">
        <w:t>3</w:t>
      </w:r>
      <w:r>
        <w:rPr>
          <w:rFonts w:hint="eastAsia"/>
        </w:rPr>
        <w:t>.</w:t>
      </w:r>
      <w:r>
        <w:rPr>
          <w:rFonts w:eastAsia="新細明體" w:hint="eastAsia"/>
        </w:rPr>
        <w:t>4</w:t>
      </w:r>
      <w:bookmarkEnd w:id="210"/>
      <w:r>
        <w:rPr>
          <w:rFonts w:hint="eastAsia"/>
        </w:rPr>
        <w:t xml:space="preserve"> Chart result of </w:t>
      </w:r>
      <w:r>
        <w:rPr>
          <w:rFonts w:eastAsia="新細明體" w:hint="eastAsia"/>
        </w:rPr>
        <w:t>MMD</w:t>
      </w:r>
      <w:r>
        <w:rPr>
          <w:rFonts w:hint="eastAsia"/>
        </w:rPr>
        <w:t>T</w:t>
      </w:r>
      <w:bookmarkEnd w:id="211"/>
    </w:p>
    <w:p w14:paraId="7141E2E5" w14:textId="77777777" w:rsidR="00D95790" w:rsidRDefault="00000000">
      <w:pPr>
        <w:ind w:firstLineChars="0" w:firstLine="0"/>
        <w:jc w:val="center"/>
        <w:rPr>
          <w:b/>
          <w:bCs/>
        </w:rPr>
      </w:pPr>
      <w:r>
        <w:rPr>
          <w:rFonts w:hint="eastAsia"/>
          <w:b/>
          <w:bCs/>
        </w:rPr>
        <w:t>Placing task result (left), turning task result (right)</w:t>
      </w:r>
    </w:p>
    <w:p w14:paraId="07AA5E6F" w14:textId="77777777" w:rsidR="00D95790" w:rsidRDefault="00000000">
      <w:pPr>
        <w:ind w:firstLineChars="0" w:firstLine="0"/>
        <w:jc w:val="center"/>
        <w:rPr>
          <w:b/>
          <w:bCs/>
        </w:rPr>
      </w:pPr>
      <w:r>
        <w:rPr>
          <w:b/>
          <w:bCs/>
        </w:rPr>
        <w:t>*</w:t>
      </w:r>
      <w:r>
        <w:rPr>
          <w:b/>
          <w:bCs/>
          <w:i/>
          <w:iCs/>
        </w:rPr>
        <w:t>p &lt; .05</w:t>
      </w:r>
    </w:p>
    <w:p w14:paraId="2DF589E3" w14:textId="77777777" w:rsidR="00D95790" w:rsidRDefault="00D95790">
      <w:pPr>
        <w:ind w:firstLineChars="0" w:firstLine="0"/>
        <w:jc w:val="center"/>
      </w:pPr>
    </w:p>
    <w:p w14:paraId="3FB7A0D5" w14:textId="77777777" w:rsidR="00D95790" w:rsidRDefault="00D95790">
      <w:pPr>
        <w:ind w:firstLine="480"/>
      </w:pPr>
    </w:p>
    <w:p w14:paraId="02A1DD48" w14:textId="77777777" w:rsidR="00D95790" w:rsidRDefault="00000000">
      <w:pPr>
        <w:pStyle w:val="2"/>
        <w:rPr>
          <w:rFonts w:eastAsia="新細明體"/>
        </w:rPr>
      </w:pPr>
      <w:bookmarkStart w:id="212" w:name="_Toc139648205"/>
      <w:r>
        <w:rPr>
          <w:rFonts w:eastAsia="新細明體" w:hint="eastAsia"/>
        </w:rPr>
        <w:lastRenderedPageBreak/>
        <w:t>3.1.3 fNIRS Result of ROI</w:t>
      </w:r>
      <w:bookmarkEnd w:id="212"/>
    </w:p>
    <w:p w14:paraId="16B2B4BA" w14:textId="3B80C34D" w:rsidR="00D95790" w:rsidRDefault="006119EE">
      <w:pPr>
        <w:ind w:firstLine="480"/>
        <w:rPr>
          <w:lang w:val="es-ES"/>
        </w:rPr>
      </w:pPr>
      <w:r w:rsidRPr="006119EE">
        <w:rPr>
          <w:b/>
          <w:bCs/>
          <w:lang w:val="es-ES"/>
        </w:rPr>
        <w:fldChar w:fldCharType="begin"/>
      </w:r>
      <w:r w:rsidRPr="006119EE">
        <w:rPr>
          <w:b/>
          <w:bCs/>
          <w:lang w:val="es-ES"/>
        </w:rPr>
        <w:instrText xml:space="preserve"> </w:instrText>
      </w:r>
      <w:r w:rsidRPr="006119EE">
        <w:rPr>
          <w:rFonts w:hint="eastAsia"/>
          <w:b/>
          <w:bCs/>
          <w:lang w:val="es-ES"/>
        </w:rPr>
        <w:instrText>REF F34 \h</w:instrText>
      </w:r>
      <w:r w:rsidRPr="006119EE">
        <w:rPr>
          <w:b/>
          <w:bCs/>
          <w:lang w:val="es-ES"/>
        </w:rPr>
        <w:instrText xml:space="preserve">  \* MERGEFORMAT </w:instrText>
      </w:r>
      <w:r w:rsidRPr="006119EE">
        <w:rPr>
          <w:b/>
          <w:bCs/>
          <w:lang w:val="es-ES"/>
        </w:rPr>
      </w:r>
      <w:r w:rsidRPr="006119EE">
        <w:rPr>
          <w:b/>
          <w:bCs/>
          <w:lang w:val="es-ES"/>
        </w:rPr>
        <w:fldChar w:fldCharType="separate"/>
      </w:r>
      <w:r w:rsidR="00E47AAC" w:rsidRPr="00E47AAC">
        <w:rPr>
          <w:rFonts w:hint="eastAsia"/>
          <w:b/>
          <w:bCs/>
        </w:rPr>
        <w:t>Figure 3</w:t>
      </w:r>
      <w:r w:rsidR="00E47AAC" w:rsidRPr="00E47AAC">
        <w:rPr>
          <w:b/>
          <w:bCs/>
        </w:rPr>
        <w:t>4</w:t>
      </w:r>
      <w:r w:rsidRPr="006119EE">
        <w:rPr>
          <w:b/>
          <w:bCs/>
          <w:lang w:val="es-ES"/>
        </w:rPr>
        <w:fldChar w:fldCharType="end"/>
      </w:r>
      <w:r>
        <w:rPr>
          <w:b/>
          <w:bCs/>
          <w:lang w:val="es-ES"/>
        </w:rPr>
        <w:t xml:space="preserve"> </w:t>
      </w:r>
      <w:r>
        <w:rPr>
          <w:rFonts w:hint="eastAsia"/>
          <w:lang w:val="es-ES"/>
        </w:rPr>
        <w:t xml:space="preserve">shows the fNIRS channels covering the corresponding functional cortex. For channel-wise comparison, the ipsilateral hemisphere of the subject’s moving hand (left hand) will be called the </w:t>
      </w:r>
      <w:r>
        <w:rPr>
          <w:rFonts w:hint="eastAsia"/>
          <w:b/>
          <w:bCs/>
          <w:lang w:val="es-ES"/>
        </w:rPr>
        <w:t>mirror side</w:t>
      </w:r>
      <w:r>
        <w:rPr>
          <w:rFonts w:hint="eastAsia"/>
          <w:lang w:val="es-ES"/>
        </w:rPr>
        <w:t xml:space="preserve"> (left hemisphere), while the contralateral hemisphere will be called the </w:t>
      </w:r>
      <w:r>
        <w:rPr>
          <w:rFonts w:hint="eastAsia"/>
          <w:b/>
          <w:bCs/>
          <w:lang w:val="es-ES"/>
        </w:rPr>
        <w:t>motion side</w:t>
      </w:r>
      <w:r>
        <w:rPr>
          <w:rFonts w:hint="eastAsia"/>
          <w:lang w:val="es-ES"/>
        </w:rPr>
        <w:t xml:space="preserve"> (right hemisphere). Therefore, in addition to the two intervention methods (ARMT and MT), the channel is divided into four quadrants </w:t>
      </w:r>
      <w:r>
        <w:rPr>
          <w:rFonts w:hint="eastAsia"/>
          <w:b/>
          <w:bCs/>
          <w:lang w:val="es-ES"/>
        </w:rPr>
        <w:t>(</w:t>
      </w:r>
      <w:r>
        <w:rPr>
          <w:b/>
          <w:bCs/>
          <w:lang w:val="es-ES"/>
        </w:rPr>
        <w:t>H</w:t>
      </w:r>
      <w:r>
        <w:rPr>
          <w:rFonts w:hint="eastAsia"/>
          <w:b/>
          <w:bCs/>
          <w:lang w:val="es-ES"/>
        </w:rPr>
        <w:t xml:space="preserve">emisphere </w:t>
      </w:r>
      <w:r w:rsidR="002E1CC4" w:rsidRPr="002E1CC4">
        <w:rPr>
          <w:rFonts w:hint="eastAsia"/>
          <w:b/>
          <w:bCs/>
          <w:lang w:val="es-ES"/>
        </w:rPr>
        <w:t>×</w:t>
      </w:r>
      <w:r w:rsidR="002E1CC4">
        <w:rPr>
          <w:b/>
          <w:bCs/>
          <w:lang w:val="es-ES"/>
        </w:rPr>
        <w:t xml:space="preserve"> </w:t>
      </w:r>
      <w:r>
        <w:rPr>
          <w:b/>
          <w:bCs/>
          <w:lang w:val="es-ES"/>
        </w:rPr>
        <w:t>C</w:t>
      </w:r>
      <w:r>
        <w:rPr>
          <w:rFonts w:hint="eastAsia"/>
          <w:b/>
          <w:bCs/>
          <w:lang w:val="es-ES"/>
        </w:rPr>
        <w:t xml:space="preserve">ortex </w:t>
      </w:r>
      <w:r>
        <w:rPr>
          <w:b/>
          <w:bCs/>
          <w:lang w:val="es-ES"/>
        </w:rPr>
        <w:t>R</w:t>
      </w:r>
      <w:r>
        <w:rPr>
          <w:rFonts w:hint="eastAsia"/>
          <w:b/>
          <w:bCs/>
          <w:lang w:val="es-ES"/>
        </w:rPr>
        <w:t>egion)</w:t>
      </w:r>
      <w:r>
        <w:rPr>
          <w:rFonts w:hint="eastAsia"/>
          <w:lang w:val="es-ES"/>
        </w:rPr>
        <w:t xml:space="preserve"> during analysis. Following the 10-block average method estimating blood perfusion trend during the intervention, and the GLM regression method to quantify the activation of cortical areas, several results will describe in figures and tables of the content below.</w:t>
      </w:r>
    </w:p>
    <w:p w14:paraId="60CC056F" w14:textId="77777777" w:rsidR="00D95790" w:rsidRDefault="00D95790">
      <w:pPr>
        <w:ind w:firstLineChars="0" w:firstLine="0"/>
        <w:jc w:val="center"/>
        <w:rPr>
          <w:lang w:val="es-ES"/>
        </w:rPr>
      </w:pPr>
    </w:p>
    <w:p w14:paraId="0DF95735" w14:textId="77777777" w:rsidR="00D95790" w:rsidRDefault="00000000">
      <w:pPr>
        <w:ind w:firstLineChars="0" w:firstLine="0"/>
        <w:jc w:val="center"/>
        <w:rPr>
          <w:rFonts w:eastAsia="新細明體"/>
          <w:lang w:val="es-ES"/>
        </w:rPr>
      </w:pPr>
      <w:r>
        <w:rPr>
          <w:rFonts w:eastAsia="新細明體" w:hint="eastAsia"/>
          <w:noProof/>
          <w:lang w:val="es-ES"/>
        </w:rPr>
        <w:drawing>
          <wp:inline distT="0" distB="0" distL="114300" distR="114300" wp14:anchorId="4F651877" wp14:editId="74687A66">
            <wp:extent cx="4263390" cy="3171825"/>
            <wp:effectExtent l="0" t="0" r="3810" b="3175"/>
            <wp:docPr id="25" name="Picture 25"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icture3"/>
                    <pic:cNvPicPr>
                      <a:picLocks noChangeAspect="1"/>
                    </pic:cNvPicPr>
                  </pic:nvPicPr>
                  <pic:blipFill>
                    <a:blip r:embed="rId70"/>
                    <a:stretch>
                      <a:fillRect/>
                    </a:stretch>
                  </pic:blipFill>
                  <pic:spPr>
                    <a:xfrm>
                      <a:off x="0" y="0"/>
                      <a:ext cx="4263390" cy="3171825"/>
                    </a:xfrm>
                    <a:prstGeom prst="rect">
                      <a:avLst/>
                    </a:prstGeom>
                  </pic:spPr>
                </pic:pic>
              </a:graphicData>
            </a:graphic>
          </wp:inline>
        </w:drawing>
      </w:r>
    </w:p>
    <w:p w14:paraId="3193449A" w14:textId="3CFED8D5" w:rsidR="00D95790" w:rsidRDefault="00000000">
      <w:pPr>
        <w:pStyle w:val="FigureType"/>
      </w:pPr>
      <w:bookmarkStart w:id="213" w:name="F34"/>
      <w:bookmarkStart w:id="214" w:name="_Toc139646724"/>
      <w:r>
        <w:rPr>
          <w:rFonts w:hint="eastAsia"/>
        </w:rPr>
        <w:t>Figure 3</w:t>
      </w:r>
      <w:r w:rsidR="00DA4571">
        <w:t>4</w:t>
      </w:r>
      <w:bookmarkEnd w:id="213"/>
      <w:r>
        <w:rPr>
          <w:rFonts w:hint="eastAsia"/>
        </w:rPr>
        <w:t xml:space="preserve"> fNIRS channels covering functional </w:t>
      </w:r>
      <w:proofErr w:type="gramStart"/>
      <w:r>
        <w:rPr>
          <w:rFonts w:hint="eastAsia"/>
        </w:rPr>
        <w:t>cortex</w:t>
      </w:r>
      <w:bookmarkEnd w:id="214"/>
      <w:proofErr w:type="gramEnd"/>
    </w:p>
    <w:p w14:paraId="79BB9232" w14:textId="77777777" w:rsidR="00D95790" w:rsidRDefault="00D95790">
      <w:pPr>
        <w:ind w:firstLineChars="0" w:firstLine="0"/>
        <w:jc w:val="center"/>
        <w:rPr>
          <w:szCs w:val="24"/>
          <w:lang w:val="es-ES"/>
        </w:rPr>
      </w:pPr>
    </w:p>
    <w:p w14:paraId="2BE48898" w14:textId="37D2D997" w:rsidR="00D95790" w:rsidRDefault="00000000">
      <w:pPr>
        <w:ind w:firstLine="480"/>
        <w:rPr>
          <w:rFonts w:eastAsia="新細明體"/>
        </w:rPr>
      </w:pPr>
      <w:r>
        <w:rPr>
          <w:lang w:val="es-ES"/>
        </w:rPr>
        <w:t xml:space="preserve">In the subjects’ prefrontal cortex region, both </w:t>
      </w:r>
      <w:r>
        <w:rPr>
          <w:rFonts w:eastAsia="新細明體" w:hint="eastAsia"/>
        </w:rPr>
        <w:t xml:space="preserve">the </w:t>
      </w:r>
      <w:r>
        <w:rPr>
          <w:lang w:val="es-ES"/>
        </w:rPr>
        <w:t xml:space="preserve">MT and </w:t>
      </w:r>
      <w:r>
        <w:rPr>
          <w:rFonts w:eastAsia="新細明體" w:hint="eastAsia"/>
        </w:rPr>
        <w:t xml:space="preserve">the </w:t>
      </w:r>
      <w:r>
        <w:rPr>
          <w:lang w:val="es-ES"/>
        </w:rPr>
        <w:t xml:space="preserve">ARMT group observed a tendency towards blood perfusion during the intervention </w:t>
      </w:r>
      <w:r>
        <w:rPr>
          <w:b/>
          <w:bCs/>
          <w:lang w:val="es-ES"/>
        </w:rPr>
        <w:t>(</w:t>
      </w:r>
      <w:r w:rsidR="006119EE" w:rsidRPr="006119EE">
        <w:rPr>
          <w:b/>
          <w:bCs/>
          <w:lang w:val="es-ES"/>
        </w:rPr>
        <w:fldChar w:fldCharType="begin"/>
      </w:r>
      <w:r w:rsidR="006119EE" w:rsidRPr="006119EE">
        <w:rPr>
          <w:b/>
          <w:bCs/>
          <w:lang w:val="es-ES"/>
        </w:rPr>
        <w:instrText xml:space="preserve"> REF F35 \h  \* MERGEFORMAT </w:instrText>
      </w:r>
      <w:r w:rsidR="006119EE" w:rsidRPr="006119EE">
        <w:rPr>
          <w:b/>
          <w:bCs/>
          <w:lang w:val="es-ES"/>
        </w:rPr>
      </w:r>
      <w:r w:rsidR="006119EE" w:rsidRPr="006119EE">
        <w:rPr>
          <w:b/>
          <w:bCs/>
          <w:lang w:val="es-ES"/>
        </w:rPr>
        <w:fldChar w:fldCharType="separate"/>
      </w:r>
      <w:r w:rsidR="00E47AAC" w:rsidRPr="00E47AAC">
        <w:rPr>
          <w:rFonts w:hint="eastAsia"/>
          <w:b/>
          <w:bCs/>
        </w:rPr>
        <w:t>Figure 3</w:t>
      </w:r>
      <w:r w:rsidR="00E47AAC" w:rsidRPr="00E47AAC">
        <w:rPr>
          <w:b/>
          <w:bCs/>
        </w:rPr>
        <w:t>5</w:t>
      </w:r>
      <w:r w:rsidR="006119EE" w:rsidRPr="006119EE">
        <w:rPr>
          <w:b/>
          <w:bCs/>
          <w:lang w:val="es-ES"/>
        </w:rPr>
        <w:fldChar w:fldCharType="end"/>
      </w:r>
      <w:r w:rsidR="006119EE">
        <w:rPr>
          <w:b/>
          <w:bCs/>
          <w:vertAlign w:val="superscript"/>
          <w:lang w:val="es-ES"/>
        </w:rPr>
        <w:t>a,</w:t>
      </w:r>
      <w:r w:rsidR="00051888">
        <w:rPr>
          <w:b/>
          <w:bCs/>
          <w:vertAlign w:val="superscript"/>
          <w:lang w:val="es-ES"/>
        </w:rPr>
        <w:t xml:space="preserve"> </w:t>
      </w:r>
      <w:r w:rsidR="006119EE">
        <w:rPr>
          <w:b/>
          <w:bCs/>
          <w:vertAlign w:val="superscript"/>
          <w:lang w:val="es-ES"/>
        </w:rPr>
        <w:t>b</w:t>
      </w:r>
      <w:r>
        <w:rPr>
          <w:b/>
          <w:bCs/>
          <w:lang w:val="es-ES"/>
        </w:rPr>
        <w:t>)</w:t>
      </w:r>
      <w:r>
        <w:rPr>
          <w:lang w:val="es-ES"/>
        </w:rPr>
        <w:t xml:space="preserve">, it takes about </w:t>
      </w:r>
      <w:r>
        <w:rPr>
          <w:rFonts w:eastAsia="新細明體" w:hint="eastAsia"/>
        </w:rPr>
        <w:t>4 to 6</w:t>
      </w:r>
      <w:r>
        <w:rPr>
          <w:lang w:val="es-ES"/>
        </w:rPr>
        <w:t xml:space="preserve"> seconds to reach its highest peak after the start of the intervention and then quickly drops below the baseline.</w:t>
      </w:r>
      <w:r>
        <w:rPr>
          <w:rFonts w:eastAsia="新細明體" w:hint="eastAsia"/>
        </w:rPr>
        <w:t xml:space="preserve"> For the MT group, the peak of mirror side is slightly behind the motion side. The ARMT group, on the other hand, is almost following the trend of the motion side synchronously.</w:t>
      </w:r>
      <w:r>
        <w:rPr>
          <w:lang w:val="es-ES"/>
        </w:rPr>
        <w:t xml:space="preserve"> </w:t>
      </w:r>
      <w:r>
        <w:rPr>
          <w:rFonts w:eastAsia="新細明體" w:hint="eastAsia"/>
        </w:rPr>
        <w:t>G</w:t>
      </w:r>
      <w:r>
        <w:rPr>
          <w:lang w:val="es-ES"/>
        </w:rPr>
        <w:t xml:space="preserve">reater activation </w:t>
      </w:r>
      <w:r>
        <w:rPr>
          <w:rFonts w:eastAsia="新細明體" w:hint="eastAsia"/>
        </w:rPr>
        <w:t>of the motion side has</w:t>
      </w:r>
      <w:r>
        <w:rPr>
          <w:lang w:val="es-ES"/>
        </w:rPr>
        <w:t xml:space="preserve"> </w:t>
      </w:r>
      <w:r>
        <w:rPr>
          <w:rFonts w:eastAsia="新細明體" w:hint="eastAsia"/>
        </w:rPr>
        <w:t xml:space="preserve">been </w:t>
      </w:r>
      <w:r>
        <w:rPr>
          <w:lang w:val="es-ES"/>
        </w:rPr>
        <w:t xml:space="preserve">observed </w:t>
      </w:r>
      <w:r>
        <w:rPr>
          <w:rFonts w:eastAsia="新細明體" w:hint="eastAsia"/>
        </w:rPr>
        <w:t>no matter in which group</w:t>
      </w:r>
      <w:r>
        <w:rPr>
          <w:lang w:val="es-ES"/>
        </w:rPr>
        <w:t>.</w:t>
      </w:r>
      <w:r>
        <w:rPr>
          <w:rFonts w:eastAsia="新細明體" w:hint="eastAsia"/>
        </w:rPr>
        <w:t xml:space="preserve"> However, the result also reveals a </w:t>
      </w:r>
      <w:r>
        <w:rPr>
          <w:rFonts w:eastAsia="新細明體" w:hint="eastAsia"/>
        </w:rPr>
        <w:lastRenderedPageBreak/>
        <w:t>high correlation coefficient of waveform between both sides (</w:t>
      </w:r>
      <w:r>
        <w:rPr>
          <w:rFonts w:eastAsia="新細明體" w:hint="eastAsia"/>
          <w:b/>
          <w:bCs/>
        </w:rPr>
        <w:t xml:space="preserve">ARMT: </w:t>
      </w:r>
      <w:r>
        <w:rPr>
          <w:rFonts w:eastAsia="新細明體"/>
          <w:b/>
          <w:bCs/>
          <w:i/>
          <w:iCs/>
        </w:rPr>
        <w:t>ρ</w:t>
      </w:r>
      <w:r>
        <w:rPr>
          <w:rFonts w:eastAsia="新細明體" w:hint="eastAsia"/>
          <w:b/>
          <w:bCs/>
          <w:i/>
          <w:iCs/>
        </w:rPr>
        <w:t xml:space="preserve"> = .961, MT: </w:t>
      </w:r>
      <w:r>
        <w:rPr>
          <w:rFonts w:eastAsia="新細明體"/>
          <w:b/>
          <w:bCs/>
          <w:i/>
          <w:iCs/>
        </w:rPr>
        <w:t>ρ</w:t>
      </w:r>
      <w:r>
        <w:rPr>
          <w:rFonts w:eastAsia="新細明體" w:hint="eastAsia"/>
          <w:b/>
          <w:bCs/>
          <w:i/>
          <w:iCs/>
        </w:rPr>
        <w:t xml:space="preserve"> = .969</w:t>
      </w:r>
      <w:r>
        <w:rPr>
          <w:rFonts w:eastAsia="新細明體" w:hint="eastAsia"/>
        </w:rPr>
        <w:t xml:space="preserve">). </w:t>
      </w:r>
    </w:p>
    <w:p w14:paraId="7958EF94" w14:textId="4D1285CD" w:rsidR="00D95790" w:rsidRDefault="00000000">
      <w:pPr>
        <w:ind w:firstLine="480"/>
        <w:rPr>
          <w:rFonts w:eastAsia="新細明體"/>
        </w:rPr>
      </w:pPr>
      <w:r>
        <w:rPr>
          <w:lang w:val="es-ES"/>
        </w:rPr>
        <w:t>In the motor cortex region, longer-lasting and more pronounced activation</w:t>
      </w:r>
      <w:r>
        <w:rPr>
          <w:rFonts w:eastAsia="新細明體" w:hint="eastAsia"/>
        </w:rPr>
        <w:t xml:space="preserve"> in the motion side</w:t>
      </w:r>
      <w:r>
        <w:rPr>
          <w:lang w:val="es-ES"/>
        </w:rPr>
        <w:t xml:space="preserve"> was observed in both MT and ARMT group</w:t>
      </w:r>
      <w:r>
        <w:rPr>
          <w:rFonts w:eastAsia="新細明體" w:hint="eastAsia"/>
        </w:rPr>
        <w:t xml:space="preserve"> </w:t>
      </w:r>
      <w:r>
        <w:rPr>
          <w:b/>
          <w:bCs/>
          <w:lang w:val="es-ES"/>
        </w:rPr>
        <w:t>(</w:t>
      </w:r>
      <w:r w:rsidR="004C1DB5" w:rsidRPr="004C1DB5">
        <w:rPr>
          <w:b/>
          <w:bCs/>
          <w:lang w:val="es-ES"/>
        </w:rPr>
        <w:fldChar w:fldCharType="begin"/>
      </w:r>
      <w:r w:rsidR="004C1DB5" w:rsidRPr="004C1DB5">
        <w:rPr>
          <w:b/>
          <w:bCs/>
          <w:lang w:val="es-ES"/>
        </w:rPr>
        <w:instrText xml:space="preserve"> REF F35 \h  \* MERGEFORMAT </w:instrText>
      </w:r>
      <w:r w:rsidR="004C1DB5" w:rsidRPr="004C1DB5">
        <w:rPr>
          <w:b/>
          <w:bCs/>
          <w:lang w:val="es-ES"/>
        </w:rPr>
      </w:r>
      <w:r w:rsidR="004C1DB5" w:rsidRPr="004C1DB5">
        <w:rPr>
          <w:b/>
          <w:bCs/>
          <w:lang w:val="es-ES"/>
        </w:rPr>
        <w:fldChar w:fldCharType="separate"/>
      </w:r>
      <w:r w:rsidR="00E47AAC" w:rsidRPr="00E47AAC">
        <w:rPr>
          <w:rFonts w:hint="eastAsia"/>
          <w:b/>
          <w:bCs/>
        </w:rPr>
        <w:t>Figure 3</w:t>
      </w:r>
      <w:r w:rsidR="00E47AAC" w:rsidRPr="00E47AAC">
        <w:rPr>
          <w:b/>
          <w:bCs/>
        </w:rPr>
        <w:t>5</w:t>
      </w:r>
      <w:r w:rsidR="004C1DB5" w:rsidRPr="004C1DB5">
        <w:rPr>
          <w:b/>
          <w:bCs/>
          <w:lang w:val="es-ES"/>
        </w:rPr>
        <w:fldChar w:fldCharType="end"/>
      </w:r>
      <w:r w:rsidR="004C1DB5">
        <w:rPr>
          <w:rFonts w:eastAsia="新細明體"/>
          <w:b/>
          <w:bCs/>
          <w:vertAlign w:val="superscript"/>
        </w:rPr>
        <w:t>c,</w:t>
      </w:r>
      <w:r w:rsidR="00051888">
        <w:rPr>
          <w:rFonts w:eastAsia="新細明體"/>
          <w:b/>
          <w:bCs/>
          <w:vertAlign w:val="superscript"/>
        </w:rPr>
        <w:t xml:space="preserve"> </w:t>
      </w:r>
      <w:r w:rsidR="004C1DB5">
        <w:rPr>
          <w:rFonts w:eastAsia="新細明體"/>
          <w:b/>
          <w:bCs/>
          <w:vertAlign w:val="superscript"/>
        </w:rPr>
        <w:t>d</w:t>
      </w:r>
      <w:r>
        <w:rPr>
          <w:rFonts w:eastAsia="新細明體" w:hint="eastAsia"/>
          <w:b/>
          <w:bCs/>
        </w:rPr>
        <w:t>)</w:t>
      </w:r>
      <w:r>
        <w:rPr>
          <w:lang w:val="es-ES"/>
        </w:rPr>
        <w:t>, And</w:t>
      </w:r>
      <w:r>
        <w:rPr>
          <w:rFonts w:eastAsia="新細明體" w:hint="eastAsia"/>
        </w:rPr>
        <w:t xml:space="preserve"> </w:t>
      </w:r>
      <w:r>
        <w:rPr>
          <w:lang w:val="es-ES"/>
        </w:rPr>
        <w:t>the peak of the mirror side</w:t>
      </w:r>
      <w:r>
        <w:rPr>
          <w:rFonts w:eastAsia="新細明體" w:hint="eastAsia"/>
        </w:rPr>
        <w:t xml:space="preserve"> in both of the groups</w:t>
      </w:r>
      <w:r>
        <w:rPr>
          <w:lang w:val="es-ES"/>
        </w:rPr>
        <w:t xml:space="preserve"> </w:t>
      </w:r>
      <w:r>
        <w:rPr>
          <w:rFonts w:eastAsia="新細明體" w:hint="eastAsia"/>
        </w:rPr>
        <w:t>are</w:t>
      </w:r>
      <w:r>
        <w:rPr>
          <w:lang w:val="es-ES"/>
        </w:rPr>
        <w:t xml:space="preserve"> slightly </w:t>
      </w:r>
      <w:r>
        <w:rPr>
          <w:rFonts w:eastAsia="新細明體" w:hint="eastAsia"/>
        </w:rPr>
        <w:t>behind</w:t>
      </w:r>
      <w:r>
        <w:rPr>
          <w:lang w:val="es-ES"/>
        </w:rPr>
        <w:t xml:space="preserve"> than the motion side. </w:t>
      </w:r>
      <w:r>
        <w:rPr>
          <w:rFonts w:eastAsia="新細明體" w:hint="eastAsia"/>
        </w:rPr>
        <w:t>Same as the result in prefrontal region, g</w:t>
      </w:r>
      <w:r>
        <w:rPr>
          <w:lang w:val="es-ES"/>
        </w:rPr>
        <w:t xml:space="preserve">reater activation </w:t>
      </w:r>
      <w:r>
        <w:rPr>
          <w:rFonts w:eastAsia="新細明體" w:hint="eastAsia"/>
        </w:rPr>
        <w:t>of the motion side has</w:t>
      </w:r>
      <w:r>
        <w:rPr>
          <w:lang w:val="es-ES"/>
        </w:rPr>
        <w:t xml:space="preserve"> </w:t>
      </w:r>
      <w:r>
        <w:rPr>
          <w:rFonts w:eastAsia="新細明體" w:hint="eastAsia"/>
        </w:rPr>
        <w:t xml:space="preserve">been </w:t>
      </w:r>
      <w:r>
        <w:rPr>
          <w:lang w:val="es-ES"/>
        </w:rPr>
        <w:t xml:space="preserve">observed </w:t>
      </w:r>
      <w:r>
        <w:rPr>
          <w:rFonts w:eastAsia="新細明體" w:hint="eastAsia"/>
        </w:rPr>
        <w:t>no matter in which group, but the more the difference (</w:t>
      </w:r>
      <w:r>
        <w:rPr>
          <w:rFonts w:eastAsia="新細明體" w:hint="eastAsia"/>
          <w:b/>
          <w:bCs/>
        </w:rPr>
        <w:t xml:space="preserve">ARMT: </w:t>
      </w:r>
      <w:r>
        <w:rPr>
          <w:rFonts w:eastAsia="新細明體"/>
          <w:b/>
          <w:bCs/>
          <w:i/>
          <w:iCs/>
        </w:rPr>
        <w:t>ρ</w:t>
      </w:r>
      <w:r>
        <w:rPr>
          <w:rFonts w:eastAsia="新細明體" w:hint="eastAsia"/>
          <w:b/>
          <w:bCs/>
          <w:i/>
          <w:iCs/>
        </w:rPr>
        <w:t xml:space="preserve"> = .344, MT: </w:t>
      </w:r>
      <w:r>
        <w:rPr>
          <w:rFonts w:eastAsia="新細明體"/>
          <w:b/>
          <w:bCs/>
          <w:i/>
          <w:iCs/>
        </w:rPr>
        <w:t>ρ</w:t>
      </w:r>
      <w:r>
        <w:rPr>
          <w:rFonts w:eastAsia="新細明體" w:hint="eastAsia"/>
          <w:b/>
          <w:bCs/>
          <w:i/>
          <w:iCs/>
        </w:rPr>
        <w:t xml:space="preserve"> = .782</w:t>
      </w:r>
      <w:r>
        <w:rPr>
          <w:rFonts w:eastAsia="新細明體" w:hint="eastAsia"/>
        </w:rPr>
        <w:t>). It is worth mentioning that seems the motion side blood perfusion of ARMT is higher than that of other conditions, therefore, it has a lower correlation coefficient with the ARMT mirror side.</w:t>
      </w:r>
    </w:p>
    <w:p w14:paraId="63EC0217" w14:textId="77777777" w:rsidR="00D95790" w:rsidRDefault="00D95790">
      <w:pPr>
        <w:ind w:firstLineChars="0" w:firstLine="0"/>
        <w:jc w:val="center"/>
        <w:rPr>
          <w:rFonts w:eastAsia="新細明體"/>
        </w:rPr>
      </w:pPr>
    </w:p>
    <w:p w14:paraId="701919F9" w14:textId="77777777" w:rsidR="00D95790" w:rsidRDefault="00000000">
      <w:pPr>
        <w:ind w:firstLineChars="0" w:firstLine="0"/>
        <w:jc w:val="center"/>
        <w:rPr>
          <w:rFonts w:eastAsia="新細明體"/>
          <w:lang w:val="es-ES"/>
        </w:rPr>
      </w:pPr>
      <w:r>
        <w:rPr>
          <w:noProof/>
        </w:rPr>
        <w:drawing>
          <wp:inline distT="0" distB="0" distL="0" distR="0" wp14:anchorId="672C8DD8" wp14:editId="334A7BCD">
            <wp:extent cx="5274310" cy="3972560"/>
            <wp:effectExtent l="0" t="0" r="2540" b="8890"/>
            <wp:docPr id="1488909272"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9272" name="圖片 1" descr="一張含有 文字, 螢幕擷取畫面, 圖表, 行 的圖片&#10;&#10;自動產生的描述"/>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3972560"/>
                    </a:xfrm>
                    <a:prstGeom prst="rect">
                      <a:avLst/>
                    </a:prstGeom>
                  </pic:spPr>
                </pic:pic>
              </a:graphicData>
            </a:graphic>
          </wp:inline>
        </w:drawing>
      </w:r>
    </w:p>
    <w:p w14:paraId="0E065BB2" w14:textId="4EF0187E" w:rsidR="00D95790" w:rsidRDefault="00000000">
      <w:pPr>
        <w:pStyle w:val="FigureType"/>
      </w:pPr>
      <w:bookmarkStart w:id="215" w:name="F35"/>
      <w:bookmarkStart w:id="216" w:name="_Toc139646725"/>
      <w:r>
        <w:rPr>
          <w:rFonts w:hint="eastAsia"/>
        </w:rPr>
        <w:t>Figure 3</w:t>
      </w:r>
      <w:r w:rsidR="00DA4571">
        <w:t>5</w:t>
      </w:r>
      <w:bookmarkEnd w:id="215"/>
      <w:r>
        <w:rPr>
          <w:rFonts w:hint="eastAsia"/>
        </w:rPr>
        <w:t xml:space="preserve"> </w:t>
      </w:r>
      <w:r>
        <w:t>Trends in HbO during the intervention</w:t>
      </w:r>
      <w:bookmarkEnd w:id="216"/>
    </w:p>
    <w:p w14:paraId="24F8876B" w14:textId="77777777" w:rsidR="00D95790" w:rsidRDefault="00000000">
      <w:pPr>
        <w:ind w:firstLineChars="0" w:firstLine="0"/>
        <w:jc w:val="center"/>
        <w:rPr>
          <w:b/>
          <w:bCs/>
        </w:rPr>
      </w:pPr>
      <w:r>
        <w:rPr>
          <w:rFonts w:hint="eastAsia"/>
          <w:b/>
          <w:bCs/>
        </w:rPr>
        <w:t>P</w:t>
      </w:r>
      <w:r>
        <w:rPr>
          <w:b/>
          <w:bCs/>
        </w:rPr>
        <w:t>refrontal cortex in ARMT group</w:t>
      </w:r>
      <w:r>
        <w:rPr>
          <w:rFonts w:hint="eastAsia"/>
          <w:b/>
          <w:bCs/>
        </w:rPr>
        <w:t xml:space="preserve"> (a)</w:t>
      </w:r>
      <w:r>
        <w:rPr>
          <w:b/>
          <w:bCs/>
        </w:rPr>
        <w:t>, prefrontal cortex in MT group</w:t>
      </w:r>
      <w:r>
        <w:rPr>
          <w:rFonts w:hint="eastAsia"/>
          <w:b/>
          <w:bCs/>
        </w:rPr>
        <w:t xml:space="preserve"> (b)</w:t>
      </w:r>
      <w:r>
        <w:rPr>
          <w:b/>
          <w:bCs/>
        </w:rPr>
        <w:t>, motor cortex in ARMT group</w:t>
      </w:r>
      <w:r>
        <w:rPr>
          <w:rFonts w:hint="eastAsia"/>
          <w:b/>
          <w:bCs/>
        </w:rPr>
        <w:t xml:space="preserve"> (c) and </w:t>
      </w:r>
      <w:r>
        <w:rPr>
          <w:b/>
          <w:bCs/>
        </w:rPr>
        <w:t>motor cortex in MT group</w:t>
      </w:r>
      <w:r>
        <w:rPr>
          <w:rFonts w:hint="eastAsia"/>
          <w:b/>
          <w:bCs/>
        </w:rPr>
        <w:t xml:space="preserve"> (d)</w:t>
      </w:r>
    </w:p>
    <w:p w14:paraId="6D6FDFD9" w14:textId="77777777" w:rsidR="00D95790" w:rsidRDefault="00D95790">
      <w:pPr>
        <w:ind w:firstLine="480"/>
        <w:jc w:val="center"/>
        <w:rPr>
          <w:b/>
          <w:bCs/>
          <w:szCs w:val="24"/>
        </w:rPr>
      </w:pPr>
    </w:p>
    <w:p w14:paraId="77EB68B6" w14:textId="034918B3" w:rsidR="00D95790" w:rsidRDefault="00000000">
      <w:pPr>
        <w:ind w:firstLine="480"/>
      </w:pPr>
      <w:r>
        <w:rPr>
          <w:rFonts w:hint="eastAsia"/>
        </w:rPr>
        <w:t>The set of</w:t>
      </w:r>
      <w:r>
        <w:rPr>
          <w:rFonts w:hint="eastAsia"/>
          <w:b/>
          <w:bCs/>
        </w:rPr>
        <w:t xml:space="preserve"> </w:t>
      </w:r>
      <w:r>
        <w:rPr>
          <w:b/>
          <w:bCs/>
        </w:rPr>
        <w:fldChar w:fldCharType="begin"/>
      </w:r>
      <w:r>
        <w:rPr>
          <w:b/>
          <w:bCs/>
        </w:rPr>
        <w:instrText xml:space="preserve"> </w:instrText>
      </w:r>
      <w:r>
        <w:rPr>
          <w:rFonts w:hint="eastAsia"/>
          <w:b/>
          <w:bCs/>
        </w:rPr>
        <w:instrText>REF T8_1 \h</w:instrText>
      </w:r>
      <w:r>
        <w:rPr>
          <w:b/>
          <w:bCs/>
        </w:rPr>
        <w:instrText xml:space="preserve">  \* MERGEFORMAT </w:instrText>
      </w:r>
      <w:r>
        <w:rPr>
          <w:b/>
          <w:bCs/>
        </w:rPr>
      </w:r>
      <w:r>
        <w:rPr>
          <w:b/>
          <w:bCs/>
        </w:rPr>
        <w:fldChar w:fldCharType="separate"/>
      </w:r>
      <w:r w:rsidR="00E47AAC" w:rsidRPr="00E47AAC">
        <w:rPr>
          <w:rFonts w:hint="eastAsia"/>
          <w:b/>
          <w:bCs/>
        </w:rPr>
        <w:t>Table 8.1</w:t>
      </w:r>
      <w:r>
        <w:rPr>
          <w:b/>
          <w:bCs/>
        </w:rPr>
        <w:fldChar w:fldCharType="end"/>
      </w:r>
      <w:r>
        <w:rPr>
          <w:rFonts w:hint="eastAsia"/>
          <w:b/>
          <w:bCs/>
        </w:rPr>
        <w:t xml:space="preserve"> </w:t>
      </w:r>
      <w:r>
        <w:rPr>
          <w:rFonts w:hint="eastAsia"/>
        </w:rPr>
        <w:t xml:space="preserve">shows the beta value result of GLM regression, also applying paired sample t-test to calculate the p value of pairwise comparisons under </w:t>
      </w:r>
      <w:r>
        <w:rPr>
          <w:rFonts w:hint="eastAsia"/>
        </w:rPr>
        <w:lastRenderedPageBreak/>
        <w:t>different conditions to evaluate whether it meets statistically significant differences. Here, the null hypothesis (H</w:t>
      </w:r>
      <w:r>
        <w:rPr>
          <w:rFonts w:hint="eastAsia"/>
          <w:vertAlign w:val="subscript"/>
        </w:rPr>
        <w:t>0</w:t>
      </w:r>
      <w:r>
        <w:rPr>
          <w:rFonts w:hint="eastAsia"/>
        </w:rPr>
        <w:t xml:space="preserve">) is defined as the beta value distribution calculated by the two types of conditions should be consistent. If </w:t>
      </w:r>
      <w:r>
        <w:rPr>
          <w:rFonts w:hint="eastAsia"/>
          <w:b/>
          <w:bCs/>
          <w:i/>
          <w:iCs/>
        </w:rPr>
        <w:t>p &lt; .05</w:t>
      </w:r>
      <w:r>
        <w:rPr>
          <w:rFonts w:hint="eastAsia"/>
        </w:rPr>
        <w:t>, it is overturned the hypothesis that there is a statistically significant difference between the two groups of samples.</w:t>
      </w:r>
    </w:p>
    <w:p w14:paraId="1D1D0914" w14:textId="77777777" w:rsidR="00D95790" w:rsidRDefault="00000000">
      <w:pPr>
        <w:ind w:firstLine="480"/>
      </w:pPr>
      <w:r>
        <w:rPr>
          <w:rFonts w:hint="eastAsia"/>
        </w:rPr>
        <w:t>Result shows the beta value distribution has a very large standard deviation, and there was all no significant difference between the groups (</w:t>
      </w:r>
      <w:r>
        <w:rPr>
          <w:rFonts w:hint="eastAsia"/>
          <w:b/>
          <w:bCs/>
        </w:rPr>
        <w:t xml:space="preserve">All conditions: </w:t>
      </w:r>
      <w:r>
        <w:rPr>
          <w:rFonts w:hint="eastAsia"/>
          <w:b/>
          <w:bCs/>
          <w:i/>
          <w:iCs/>
        </w:rPr>
        <w:t>p &gt; .05</w:t>
      </w:r>
      <w:r>
        <w:rPr>
          <w:rFonts w:hint="eastAsia"/>
        </w:rPr>
        <w:t xml:space="preserve">). </w:t>
      </w:r>
    </w:p>
    <w:p w14:paraId="7DF1FA96" w14:textId="77777777" w:rsidR="00D95790" w:rsidRDefault="00D95790">
      <w:pPr>
        <w:ind w:firstLineChars="0" w:firstLine="0"/>
        <w:jc w:val="center"/>
        <w:rPr>
          <w:lang w:val="es-ES"/>
        </w:rPr>
      </w:pPr>
    </w:p>
    <w:p w14:paraId="472740C8" w14:textId="77777777" w:rsidR="00D95790" w:rsidRDefault="00000000">
      <w:pPr>
        <w:pStyle w:val="TableType"/>
      </w:pPr>
      <w:bookmarkStart w:id="217" w:name="T8_1"/>
      <w:bookmarkStart w:id="218" w:name="_Toc138865728"/>
      <w:bookmarkStart w:id="219" w:name="_Toc139646685"/>
      <w:r>
        <w:rPr>
          <w:rFonts w:hint="eastAsia"/>
        </w:rPr>
        <w:t>Table 8.1</w:t>
      </w:r>
      <w:bookmarkEnd w:id="217"/>
      <w:r>
        <w:rPr>
          <w:rFonts w:hint="eastAsia"/>
        </w:rPr>
        <w:t xml:space="preserve"> Beta value of fNIRS GLM regression</w:t>
      </w:r>
      <w:bookmarkEnd w:id="218"/>
      <w:bookmarkEnd w:id="219"/>
    </w:p>
    <w:tbl>
      <w:tblPr>
        <w:tblStyle w:val="af7"/>
        <w:tblW w:w="5000" w:type="pct"/>
        <w:jc w:val="center"/>
        <w:tblBorders>
          <w:top w:val="double" w:sz="4" w:space="0" w:color="auto"/>
          <w:left w:val="none" w:sz="0" w:space="0" w:color="auto"/>
          <w:bottom w:val="double" w:sz="4" w:space="0" w:color="auto"/>
          <w:right w:val="none" w:sz="0" w:space="0" w:color="auto"/>
          <w:insideV w:val="none" w:sz="0" w:space="0" w:color="auto"/>
        </w:tblBorders>
        <w:shd w:val="clear" w:color="auto" w:fill="FFFFFF" w:themeFill="background1"/>
        <w:tblLook w:val="04A0" w:firstRow="1" w:lastRow="0" w:firstColumn="1" w:lastColumn="0" w:noHBand="0" w:noVBand="1"/>
      </w:tblPr>
      <w:tblGrid>
        <w:gridCol w:w="1395"/>
        <w:gridCol w:w="1837"/>
        <w:gridCol w:w="1977"/>
        <w:gridCol w:w="1694"/>
        <w:gridCol w:w="1619"/>
      </w:tblGrid>
      <w:tr w:rsidR="00D95790" w14:paraId="39DA16D5" w14:textId="77777777" w:rsidTr="00F6206E">
        <w:trPr>
          <w:trHeight w:val="558"/>
          <w:jc w:val="center"/>
        </w:trPr>
        <w:tc>
          <w:tcPr>
            <w:tcW w:w="818" w:type="pct"/>
            <w:shd w:val="clear" w:color="auto" w:fill="FFFFFF" w:themeFill="background1"/>
            <w:vAlign w:val="center"/>
          </w:tcPr>
          <w:p w14:paraId="47ED0EE6" w14:textId="77777777" w:rsidR="00D95790" w:rsidRPr="00F6206E" w:rsidRDefault="00000000" w:rsidP="00F6206E">
            <w:pPr>
              <w:spacing w:line="276" w:lineRule="auto"/>
              <w:ind w:firstLineChars="0" w:firstLine="0"/>
              <w:jc w:val="center"/>
              <w:rPr>
                <w:rFonts w:eastAsia="新細明體"/>
                <w:b/>
                <w:bCs/>
              </w:rPr>
            </w:pPr>
            <w:r w:rsidRPr="00F6206E">
              <w:rPr>
                <w:rFonts w:eastAsia="新細明體"/>
                <w:b/>
                <w:bCs/>
              </w:rPr>
              <w:t>Perfusion volume (</w:t>
            </w:r>
            <w:r w:rsidRPr="00F6206E">
              <w:rPr>
                <w:rFonts w:eastAsia="新細明體"/>
                <w:b/>
                <w:bCs/>
                <w:i/>
                <w:iCs/>
              </w:rPr>
              <w:t>β</w:t>
            </w:r>
            <w:r w:rsidRPr="00F6206E">
              <w:rPr>
                <w:rFonts w:eastAsia="新細明體"/>
                <w:b/>
                <w:bCs/>
              </w:rPr>
              <w:t>)</w:t>
            </w:r>
          </w:p>
        </w:tc>
        <w:tc>
          <w:tcPr>
            <w:tcW w:w="1077" w:type="pct"/>
            <w:shd w:val="clear" w:color="auto" w:fill="FFFFFF" w:themeFill="background1"/>
            <w:vAlign w:val="center"/>
          </w:tcPr>
          <w:p w14:paraId="6C616A04" w14:textId="77777777" w:rsidR="00D95790" w:rsidRPr="00F6206E" w:rsidRDefault="00000000" w:rsidP="00F6206E">
            <w:pPr>
              <w:spacing w:line="276" w:lineRule="auto"/>
              <w:ind w:firstLineChars="0" w:firstLine="0"/>
              <w:jc w:val="center"/>
              <w:rPr>
                <w:rFonts w:eastAsia="新細明體"/>
                <w:b/>
                <w:bCs/>
              </w:rPr>
            </w:pPr>
            <w:proofErr w:type="spellStart"/>
            <w:r w:rsidRPr="00F6206E">
              <w:rPr>
                <w:rFonts w:eastAsia="新細明體"/>
                <w:b/>
                <w:bCs/>
              </w:rPr>
              <w:t>ARMT.mirror</w:t>
            </w:r>
            <w:proofErr w:type="spellEnd"/>
          </w:p>
        </w:tc>
        <w:tc>
          <w:tcPr>
            <w:tcW w:w="1160" w:type="pct"/>
            <w:shd w:val="clear" w:color="auto" w:fill="FFFFFF" w:themeFill="background1"/>
            <w:vAlign w:val="center"/>
          </w:tcPr>
          <w:p w14:paraId="702CFAD6" w14:textId="77777777" w:rsidR="00D95790" w:rsidRPr="00F6206E" w:rsidRDefault="00000000" w:rsidP="00F6206E">
            <w:pPr>
              <w:spacing w:line="276" w:lineRule="auto"/>
              <w:ind w:firstLineChars="0" w:firstLine="0"/>
              <w:jc w:val="center"/>
              <w:rPr>
                <w:rFonts w:eastAsia="新細明體"/>
                <w:b/>
                <w:bCs/>
              </w:rPr>
            </w:pPr>
            <w:proofErr w:type="spellStart"/>
            <w:r w:rsidRPr="00F6206E">
              <w:rPr>
                <w:rFonts w:eastAsia="新細明體"/>
                <w:b/>
                <w:bCs/>
              </w:rPr>
              <w:t>ARMT.motion</w:t>
            </w:r>
            <w:proofErr w:type="spellEnd"/>
          </w:p>
        </w:tc>
        <w:tc>
          <w:tcPr>
            <w:tcW w:w="994" w:type="pct"/>
            <w:shd w:val="clear" w:color="auto" w:fill="FFFFFF" w:themeFill="background1"/>
            <w:vAlign w:val="center"/>
          </w:tcPr>
          <w:p w14:paraId="089FC66D" w14:textId="77777777" w:rsidR="00D95790" w:rsidRPr="00F6206E" w:rsidRDefault="00000000" w:rsidP="00F6206E">
            <w:pPr>
              <w:spacing w:line="276" w:lineRule="auto"/>
              <w:ind w:firstLineChars="0" w:firstLine="0"/>
              <w:jc w:val="center"/>
              <w:rPr>
                <w:rFonts w:eastAsia="新細明體"/>
                <w:b/>
                <w:bCs/>
              </w:rPr>
            </w:pPr>
            <w:proofErr w:type="spellStart"/>
            <w:proofErr w:type="gramStart"/>
            <w:r w:rsidRPr="00F6206E">
              <w:rPr>
                <w:rFonts w:eastAsia="新細明體"/>
                <w:b/>
                <w:bCs/>
              </w:rPr>
              <w:t>MT.mirror</w:t>
            </w:r>
            <w:proofErr w:type="spellEnd"/>
            <w:proofErr w:type="gramEnd"/>
          </w:p>
        </w:tc>
        <w:tc>
          <w:tcPr>
            <w:tcW w:w="950" w:type="pct"/>
            <w:shd w:val="clear" w:color="auto" w:fill="FFFFFF" w:themeFill="background1"/>
            <w:vAlign w:val="center"/>
          </w:tcPr>
          <w:p w14:paraId="748BFF9D" w14:textId="77777777" w:rsidR="00D95790" w:rsidRPr="00F6206E" w:rsidRDefault="00000000" w:rsidP="00F6206E">
            <w:pPr>
              <w:spacing w:line="276" w:lineRule="auto"/>
              <w:ind w:firstLineChars="0" w:firstLine="0"/>
              <w:jc w:val="center"/>
              <w:rPr>
                <w:rFonts w:eastAsia="新細明體"/>
                <w:b/>
                <w:bCs/>
              </w:rPr>
            </w:pPr>
            <w:proofErr w:type="spellStart"/>
            <w:proofErr w:type="gramStart"/>
            <w:r w:rsidRPr="00F6206E">
              <w:rPr>
                <w:rFonts w:eastAsia="新細明體"/>
                <w:b/>
                <w:bCs/>
              </w:rPr>
              <w:t>MT.motion</w:t>
            </w:r>
            <w:proofErr w:type="spellEnd"/>
            <w:proofErr w:type="gramEnd"/>
          </w:p>
        </w:tc>
      </w:tr>
      <w:tr w:rsidR="00D95790" w14:paraId="47FBE278" w14:textId="77777777" w:rsidTr="00F6206E">
        <w:trPr>
          <w:trHeight w:val="941"/>
          <w:jc w:val="center"/>
        </w:trPr>
        <w:tc>
          <w:tcPr>
            <w:tcW w:w="818" w:type="pct"/>
            <w:shd w:val="clear" w:color="auto" w:fill="FFFFFF" w:themeFill="background1"/>
            <w:vAlign w:val="center"/>
          </w:tcPr>
          <w:p w14:paraId="7EAAB953" w14:textId="77777777" w:rsidR="00D95790" w:rsidRPr="00F6206E" w:rsidRDefault="00000000">
            <w:pPr>
              <w:ind w:firstLineChars="0" w:firstLine="0"/>
              <w:jc w:val="center"/>
              <w:rPr>
                <w:rFonts w:eastAsia="新細明體"/>
                <w:b/>
                <w:bCs/>
              </w:rPr>
            </w:pPr>
            <w:r w:rsidRPr="00F6206E">
              <w:rPr>
                <w:rFonts w:eastAsia="新細明體"/>
                <w:b/>
                <w:bCs/>
              </w:rPr>
              <w:t>Prefrontal</w:t>
            </w:r>
          </w:p>
        </w:tc>
        <w:tc>
          <w:tcPr>
            <w:tcW w:w="1077" w:type="pct"/>
            <w:shd w:val="clear" w:color="auto" w:fill="FFFFFF" w:themeFill="background1"/>
            <w:vAlign w:val="center"/>
          </w:tcPr>
          <w:p w14:paraId="76949E15" w14:textId="56D0A1A2"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5.02</w:t>
            </w:r>
            <w:r w:rsidR="00F6206E" w:rsidRPr="00F6206E">
              <w:rPr>
                <w:rFonts w:eastAsia="SimSun"/>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3E81926D" w14:textId="2095D651"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1.77</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c>
          <w:tcPr>
            <w:tcW w:w="1160" w:type="pct"/>
            <w:shd w:val="clear" w:color="auto" w:fill="FFFFFF" w:themeFill="background1"/>
            <w:vAlign w:val="center"/>
          </w:tcPr>
          <w:p w14:paraId="0BDB30C0" w14:textId="490481BC"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7.13</w:t>
            </w:r>
            <w:r w:rsidR="00F6206E" w:rsidRPr="00F6206E">
              <w:rPr>
                <w:rFonts w:eastAsia="SimSun"/>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72E9DE5C" w14:textId="4FEBB5B4"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1.72</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c>
          <w:tcPr>
            <w:tcW w:w="994" w:type="pct"/>
            <w:shd w:val="clear" w:color="auto" w:fill="FFFFFF" w:themeFill="background1"/>
            <w:vAlign w:val="center"/>
          </w:tcPr>
          <w:p w14:paraId="11045A7F" w14:textId="64884260"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4.54</w:t>
            </w:r>
            <w:r w:rsidR="00F6206E" w:rsidRPr="00F6206E">
              <w:rPr>
                <w:rFonts w:eastAsia="SimSun"/>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6F108357" w14:textId="14762843"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1.60</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c>
          <w:tcPr>
            <w:tcW w:w="950" w:type="pct"/>
            <w:shd w:val="clear" w:color="auto" w:fill="FFFFFF" w:themeFill="background1"/>
            <w:vAlign w:val="center"/>
          </w:tcPr>
          <w:p w14:paraId="678B8C33" w14:textId="2F0AFA66"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4.59</w:t>
            </w:r>
            <w:r w:rsidR="00F6206E" w:rsidRPr="00F6206E">
              <w:rPr>
                <w:rFonts w:eastAsia="SimSun"/>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6F8E7A6F" w14:textId="28650501"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1.76</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r>
      <w:tr w:rsidR="00D95790" w14:paraId="1D9F89AE" w14:textId="77777777" w:rsidTr="00F6206E">
        <w:trPr>
          <w:trHeight w:val="984"/>
          <w:jc w:val="center"/>
        </w:trPr>
        <w:tc>
          <w:tcPr>
            <w:tcW w:w="818" w:type="pct"/>
            <w:shd w:val="clear" w:color="auto" w:fill="FFFFFF" w:themeFill="background1"/>
            <w:vAlign w:val="center"/>
          </w:tcPr>
          <w:p w14:paraId="252BF009" w14:textId="77777777" w:rsidR="00D95790" w:rsidRPr="00F6206E" w:rsidRDefault="00000000">
            <w:pPr>
              <w:ind w:firstLineChars="0" w:firstLine="0"/>
              <w:jc w:val="center"/>
              <w:rPr>
                <w:rFonts w:eastAsia="新細明體"/>
                <w:b/>
                <w:bCs/>
              </w:rPr>
            </w:pPr>
            <w:r w:rsidRPr="00F6206E">
              <w:rPr>
                <w:rFonts w:eastAsia="新細明體"/>
                <w:b/>
                <w:bCs/>
              </w:rPr>
              <w:t>Motor</w:t>
            </w:r>
          </w:p>
        </w:tc>
        <w:tc>
          <w:tcPr>
            <w:tcW w:w="1077" w:type="pct"/>
            <w:shd w:val="clear" w:color="auto" w:fill="FFFFFF" w:themeFill="background1"/>
            <w:vAlign w:val="center"/>
          </w:tcPr>
          <w:p w14:paraId="21A445F7" w14:textId="5CD3F8B6" w:rsidR="00D95790" w:rsidRPr="00F6206E" w:rsidRDefault="00000000">
            <w:pPr>
              <w:widowControl/>
              <w:ind w:firstLineChars="0" w:firstLine="0"/>
              <w:jc w:val="center"/>
              <w:textAlignment w:val="center"/>
              <w:rPr>
                <w:rFonts w:eastAsia="新細明體"/>
                <w:szCs w:val="24"/>
                <w:lang w:bidi="ar"/>
              </w:rPr>
            </w:pPr>
            <w:r w:rsidRPr="00F6206E">
              <w:rPr>
                <w:rFonts w:eastAsia="SimSun"/>
                <w:szCs w:val="24"/>
                <w:lang w:bidi="ar"/>
              </w:rPr>
              <w:t>3.54</w:t>
            </w:r>
            <w:r w:rsidR="00F6206E" w:rsidRPr="00F6206E">
              <w:rPr>
                <w:rFonts w:eastAsia="新細明體"/>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361CCD27" w14:textId="75A52B52" w:rsidR="00D95790" w:rsidRPr="00F6206E" w:rsidRDefault="00000000">
            <w:pPr>
              <w:widowControl/>
              <w:ind w:firstLineChars="0" w:firstLine="0"/>
              <w:jc w:val="center"/>
              <w:textAlignment w:val="center"/>
              <w:rPr>
                <w:rFonts w:eastAsia="新細明體"/>
                <w:szCs w:val="24"/>
              </w:rPr>
            </w:pPr>
            <w:r w:rsidRPr="00F6206E">
              <w:rPr>
                <w:rFonts w:eastAsia="新細明體"/>
                <w:szCs w:val="24"/>
                <w:lang w:bidi="ar"/>
              </w:rPr>
              <w:t>1.93</w:t>
            </w:r>
            <w:r w:rsidR="00F6206E" w:rsidRPr="00F6206E">
              <w:rPr>
                <w:rFonts w:eastAsia="新細明體"/>
                <w:szCs w:val="24"/>
                <w:lang w:bidi="ar"/>
              </w:rPr>
              <w:t>×</w:t>
            </w:r>
            <w:r w:rsidRPr="00F6206E">
              <w:rPr>
                <w:rFonts w:eastAsia="新細明體"/>
                <w:szCs w:val="24"/>
                <w:lang w:bidi="ar"/>
              </w:rPr>
              <w:t>10</w:t>
            </w:r>
            <w:r w:rsidRPr="00F6206E">
              <w:rPr>
                <w:rFonts w:eastAsia="新細明體"/>
                <w:szCs w:val="24"/>
                <w:vertAlign w:val="superscript"/>
                <w:lang w:bidi="ar"/>
              </w:rPr>
              <w:t>-4</w:t>
            </w:r>
          </w:p>
        </w:tc>
        <w:tc>
          <w:tcPr>
            <w:tcW w:w="1160" w:type="pct"/>
            <w:shd w:val="clear" w:color="auto" w:fill="FFFFFF" w:themeFill="background1"/>
            <w:vAlign w:val="center"/>
          </w:tcPr>
          <w:p w14:paraId="09F72265" w14:textId="6E83D76D"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4.98</w:t>
            </w:r>
            <w:r w:rsidR="00F6206E" w:rsidRPr="00F6206E">
              <w:rPr>
                <w:rFonts w:eastAsia="新細明體"/>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68EF2C45" w14:textId="210D6801"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1.81</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c>
          <w:tcPr>
            <w:tcW w:w="994" w:type="pct"/>
            <w:shd w:val="clear" w:color="auto" w:fill="FFFFFF" w:themeFill="background1"/>
            <w:vAlign w:val="center"/>
          </w:tcPr>
          <w:p w14:paraId="3A823A05" w14:textId="4F8A0823"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5.38</w:t>
            </w:r>
            <w:r w:rsidR="00F6206E" w:rsidRPr="00F6206E">
              <w:rPr>
                <w:rFonts w:eastAsia="新細明體"/>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30F89B53" w14:textId="36868407" w:rsidR="00D95790" w:rsidRPr="00F6206E" w:rsidRDefault="00000000">
            <w:pPr>
              <w:widowControl/>
              <w:ind w:firstLineChars="0" w:firstLine="0"/>
              <w:jc w:val="center"/>
              <w:textAlignment w:val="center"/>
              <w:rPr>
                <w:szCs w:val="24"/>
              </w:rPr>
            </w:pPr>
            <w:r w:rsidRPr="00F6206E">
              <w:rPr>
                <w:szCs w:val="24"/>
              </w:rPr>
              <w:t>1.68</w:t>
            </w:r>
            <w:r w:rsidR="00F6206E" w:rsidRPr="00F6206E">
              <w:rPr>
                <w:rFonts w:eastAsia="新細明體"/>
                <w:szCs w:val="24"/>
              </w:rPr>
              <w:t>×</w:t>
            </w:r>
            <w:r w:rsidRPr="00F6206E">
              <w:rPr>
                <w:rFonts w:eastAsia="新細明體"/>
                <w:szCs w:val="24"/>
              </w:rPr>
              <w:t>10</w:t>
            </w:r>
            <w:r w:rsidRPr="00F6206E">
              <w:rPr>
                <w:szCs w:val="24"/>
                <w:vertAlign w:val="superscript"/>
              </w:rPr>
              <w:t>-4</w:t>
            </w:r>
          </w:p>
        </w:tc>
        <w:tc>
          <w:tcPr>
            <w:tcW w:w="950" w:type="pct"/>
            <w:shd w:val="clear" w:color="auto" w:fill="FFFFFF" w:themeFill="background1"/>
            <w:vAlign w:val="center"/>
          </w:tcPr>
          <w:p w14:paraId="4C6B79E5" w14:textId="386438B8"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3.39</w:t>
            </w:r>
            <w:r w:rsidR="00F6206E" w:rsidRPr="00F6206E">
              <w:rPr>
                <w:rFonts w:eastAsia="SimSun"/>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52302F9D" w14:textId="63C08230"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2.01</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r>
    </w:tbl>
    <w:p w14:paraId="0C71A46B" w14:textId="77777777" w:rsidR="00D95790" w:rsidRDefault="00D95790">
      <w:pPr>
        <w:ind w:firstLineChars="0" w:firstLine="0"/>
        <w:jc w:val="center"/>
        <w:rPr>
          <w:rFonts w:eastAsia="新細明體"/>
          <w:u w:val="single"/>
          <w:lang w:val="es-ES"/>
        </w:rPr>
      </w:pPr>
    </w:p>
    <w:p w14:paraId="7EBD45EE" w14:textId="77777777" w:rsidR="00D95790" w:rsidRDefault="00000000">
      <w:pPr>
        <w:pStyle w:val="TableType"/>
      </w:pPr>
      <w:bookmarkStart w:id="220" w:name="T8_2"/>
      <w:bookmarkStart w:id="221" w:name="_Toc138865729"/>
      <w:bookmarkStart w:id="222" w:name="_Toc139646686"/>
      <w:r>
        <w:rPr>
          <w:rFonts w:hint="eastAsia"/>
        </w:rPr>
        <w:t>Table</w:t>
      </w:r>
      <w:r>
        <w:t xml:space="preserve"> </w:t>
      </w:r>
      <w:r>
        <w:rPr>
          <w:rFonts w:hint="eastAsia"/>
        </w:rPr>
        <w:t>8.2</w:t>
      </w:r>
      <w:bookmarkEnd w:id="220"/>
      <w:r>
        <w:rPr>
          <w:rFonts w:hint="eastAsia"/>
        </w:rPr>
        <w:t xml:space="preserve"> P value in each condition of fNIRS GLM regression</w:t>
      </w:r>
      <w:bookmarkEnd w:id="221"/>
      <w:bookmarkEnd w:id="222"/>
    </w:p>
    <w:tbl>
      <w:tblPr>
        <w:tblStyle w:val="af7"/>
        <w:tblW w:w="5000" w:type="pct"/>
        <w:tblBorders>
          <w:top w:val="double" w:sz="4" w:space="0" w:color="auto"/>
          <w:left w:val="none" w:sz="0" w:space="0" w:color="auto"/>
          <w:bottom w:val="double" w:sz="4" w:space="0" w:color="auto"/>
          <w:right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1668"/>
        <w:gridCol w:w="1699"/>
        <w:gridCol w:w="1139"/>
        <w:gridCol w:w="140"/>
        <w:gridCol w:w="1989"/>
        <w:gridCol w:w="1887"/>
      </w:tblGrid>
      <w:tr w:rsidR="00D95790" w14:paraId="2A57BA70" w14:textId="77777777" w:rsidTr="000D2838">
        <w:trPr>
          <w:trHeight w:val="934"/>
        </w:trPr>
        <w:tc>
          <w:tcPr>
            <w:tcW w:w="979" w:type="pct"/>
            <w:shd w:val="clear" w:color="auto" w:fill="FFFFFF" w:themeFill="background1"/>
            <w:vAlign w:val="center"/>
          </w:tcPr>
          <w:p w14:paraId="3E30A9FB" w14:textId="77777777" w:rsidR="00D95790" w:rsidRDefault="00000000" w:rsidP="00F6206E">
            <w:pPr>
              <w:spacing w:line="276" w:lineRule="auto"/>
              <w:ind w:firstLineChars="0" w:firstLine="0"/>
              <w:jc w:val="center"/>
              <w:rPr>
                <w:rFonts w:eastAsia="新細明體"/>
                <w:b/>
                <w:bCs/>
              </w:rPr>
            </w:pPr>
            <w:r>
              <w:rPr>
                <w:rFonts w:eastAsia="新細明體" w:hint="eastAsia"/>
                <w:b/>
                <w:bCs/>
              </w:rPr>
              <w:t>Condition</w:t>
            </w:r>
          </w:p>
          <w:p w14:paraId="6BF5D906" w14:textId="77777777" w:rsidR="00D95790" w:rsidRDefault="00000000" w:rsidP="00F6206E">
            <w:pPr>
              <w:spacing w:line="276" w:lineRule="auto"/>
              <w:ind w:firstLineChars="0" w:firstLine="0"/>
              <w:jc w:val="center"/>
              <w:rPr>
                <w:rFonts w:eastAsia="新細明體"/>
                <w:b/>
                <w:bCs/>
              </w:rPr>
            </w:pPr>
            <w:r>
              <w:rPr>
                <w:rFonts w:eastAsia="新細明體" w:hint="eastAsia"/>
                <w:b/>
                <w:bCs/>
              </w:rPr>
              <w:t>difference (</w:t>
            </w:r>
            <w:r>
              <w:rPr>
                <w:rFonts w:eastAsia="新細明體" w:hint="eastAsia"/>
                <w:b/>
                <w:bCs/>
                <w:i/>
                <w:iCs/>
              </w:rPr>
              <w:t>p)</w:t>
            </w:r>
          </w:p>
        </w:tc>
        <w:tc>
          <w:tcPr>
            <w:tcW w:w="997" w:type="pct"/>
            <w:shd w:val="clear" w:color="auto" w:fill="FFFFFF" w:themeFill="background1"/>
            <w:vAlign w:val="center"/>
          </w:tcPr>
          <w:p w14:paraId="5193A906" w14:textId="77777777" w:rsidR="00D95790" w:rsidRDefault="00000000" w:rsidP="00F6206E">
            <w:pPr>
              <w:widowControl/>
              <w:spacing w:line="276" w:lineRule="auto"/>
              <w:ind w:firstLineChars="0" w:firstLine="0"/>
              <w:jc w:val="center"/>
              <w:textAlignment w:val="center"/>
              <w:rPr>
                <w:rFonts w:eastAsia="SimSun"/>
                <w:b/>
                <w:bCs/>
                <w:szCs w:val="24"/>
                <w:lang w:bidi="ar"/>
              </w:rPr>
            </w:pPr>
            <w:r>
              <w:rPr>
                <w:rFonts w:eastAsia="SimSun"/>
                <w:b/>
                <w:bCs/>
                <w:szCs w:val="24"/>
                <w:lang w:bidi="ar"/>
              </w:rPr>
              <w:t>ARMT</w:t>
            </w:r>
          </w:p>
          <w:p w14:paraId="28C8301C" w14:textId="77777777" w:rsidR="00D95790" w:rsidRDefault="00000000" w:rsidP="00F6206E">
            <w:pPr>
              <w:widowControl/>
              <w:spacing w:line="276" w:lineRule="auto"/>
              <w:ind w:firstLineChars="0" w:firstLine="0"/>
              <w:jc w:val="center"/>
              <w:textAlignment w:val="center"/>
              <w:rPr>
                <w:b/>
                <w:bCs/>
                <w:lang w:val="es-ES"/>
              </w:rPr>
            </w:pPr>
            <w:r>
              <w:rPr>
                <w:rFonts w:eastAsia="SimSun"/>
                <w:b/>
                <w:bCs/>
                <w:szCs w:val="24"/>
                <w:lang w:bidi="ar"/>
              </w:rPr>
              <w:t>(bilateral)</w:t>
            </w:r>
          </w:p>
        </w:tc>
        <w:tc>
          <w:tcPr>
            <w:tcW w:w="750" w:type="pct"/>
            <w:gridSpan w:val="2"/>
            <w:shd w:val="clear" w:color="auto" w:fill="FFFFFF" w:themeFill="background1"/>
            <w:vAlign w:val="center"/>
          </w:tcPr>
          <w:p w14:paraId="22EA6F5A" w14:textId="77777777" w:rsidR="00D95790" w:rsidRDefault="00000000" w:rsidP="00F6206E">
            <w:pPr>
              <w:widowControl/>
              <w:spacing w:line="276" w:lineRule="auto"/>
              <w:ind w:firstLineChars="0" w:firstLine="0"/>
              <w:jc w:val="center"/>
              <w:textAlignment w:val="center"/>
              <w:rPr>
                <w:rFonts w:eastAsia="SimSun"/>
                <w:b/>
                <w:bCs/>
                <w:szCs w:val="24"/>
                <w:lang w:bidi="ar"/>
              </w:rPr>
            </w:pPr>
            <w:r>
              <w:rPr>
                <w:rFonts w:eastAsia="SimSun"/>
                <w:b/>
                <w:bCs/>
                <w:szCs w:val="24"/>
                <w:lang w:bidi="ar"/>
              </w:rPr>
              <w:t>MT</w:t>
            </w:r>
          </w:p>
          <w:p w14:paraId="16BE869F" w14:textId="77777777" w:rsidR="00D95790" w:rsidRDefault="00000000" w:rsidP="00F6206E">
            <w:pPr>
              <w:widowControl/>
              <w:spacing w:line="276" w:lineRule="auto"/>
              <w:ind w:firstLineChars="0" w:firstLine="0"/>
              <w:jc w:val="center"/>
              <w:textAlignment w:val="center"/>
              <w:rPr>
                <w:b/>
                <w:bCs/>
                <w:lang w:val="es-ES"/>
              </w:rPr>
            </w:pPr>
            <w:r>
              <w:rPr>
                <w:rFonts w:eastAsia="SimSun"/>
                <w:b/>
                <w:bCs/>
                <w:szCs w:val="24"/>
                <w:lang w:bidi="ar"/>
              </w:rPr>
              <w:t>(bilateral)</w:t>
            </w:r>
          </w:p>
        </w:tc>
        <w:tc>
          <w:tcPr>
            <w:tcW w:w="1166" w:type="pct"/>
            <w:shd w:val="clear" w:color="auto" w:fill="FFFFFF" w:themeFill="background1"/>
            <w:vAlign w:val="center"/>
          </w:tcPr>
          <w:p w14:paraId="263F3AB6" w14:textId="77777777" w:rsidR="00D95790" w:rsidRDefault="00000000" w:rsidP="00F6206E">
            <w:pPr>
              <w:widowControl/>
              <w:spacing w:line="276" w:lineRule="auto"/>
              <w:ind w:firstLineChars="0" w:firstLine="0"/>
              <w:jc w:val="center"/>
              <w:textAlignment w:val="center"/>
              <w:rPr>
                <w:rFonts w:eastAsia="新細明體"/>
                <w:b/>
                <w:bCs/>
                <w:szCs w:val="24"/>
                <w:lang w:bidi="ar"/>
              </w:rPr>
            </w:pPr>
            <w:r>
              <w:rPr>
                <w:rFonts w:eastAsia="新細明體"/>
                <w:b/>
                <w:bCs/>
                <w:szCs w:val="24"/>
                <w:lang w:bidi="ar"/>
              </w:rPr>
              <w:t>M</w:t>
            </w:r>
            <w:r>
              <w:rPr>
                <w:rFonts w:eastAsia="SimSun"/>
                <w:b/>
                <w:bCs/>
                <w:szCs w:val="24"/>
                <w:lang w:bidi="ar"/>
              </w:rPr>
              <w:t xml:space="preserve">irror </w:t>
            </w:r>
            <w:r>
              <w:rPr>
                <w:rFonts w:eastAsia="新細明體"/>
                <w:b/>
                <w:bCs/>
                <w:szCs w:val="24"/>
                <w:lang w:bidi="ar"/>
              </w:rPr>
              <w:t>side</w:t>
            </w:r>
          </w:p>
          <w:p w14:paraId="62BC0D64" w14:textId="77777777" w:rsidR="00D95790" w:rsidRDefault="00000000" w:rsidP="00F6206E">
            <w:pPr>
              <w:widowControl/>
              <w:spacing w:line="276" w:lineRule="auto"/>
              <w:ind w:firstLineChars="0" w:firstLine="0"/>
              <w:jc w:val="center"/>
              <w:textAlignment w:val="center"/>
              <w:rPr>
                <w:b/>
                <w:bCs/>
                <w:lang w:val="es-ES"/>
              </w:rPr>
            </w:pPr>
            <w:r>
              <w:rPr>
                <w:rFonts w:eastAsia="SimSun"/>
                <w:b/>
                <w:bCs/>
                <w:szCs w:val="24"/>
                <w:lang w:bidi="ar"/>
              </w:rPr>
              <w:t>(ARMT vs MT)</w:t>
            </w:r>
          </w:p>
        </w:tc>
        <w:tc>
          <w:tcPr>
            <w:tcW w:w="1107" w:type="pct"/>
            <w:shd w:val="clear" w:color="auto" w:fill="FFFFFF" w:themeFill="background1"/>
            <w:vAlign w:val="center"/>
          </w:tcPr>
          <w:p w14:paraId="635A94C9" w14:textId="77777777" w:rsidR="00D95790" w:rsidRDefault="00000000" w:rsidP="00F6206E">
            <w:pPr>
              <w:widowControl/>
              <w:spacing w:line="276" w:lineRule="auto"/>
              <w:ind w:firstLineChars="0" w:firstLine="0"/>
              <w:jc w:val="center"/>
              <w:textAlignment w:val="center"/>
              <w:rPr>
                <w:rFonts w:eastAsia="新細明體"/>
                <w:b/>
                <w:bCs/>
                <w:szCs w:val="24"/>
                <w:lang w:bidi="ar"/>
              </w:rPr>
            </w:pPr>
            <w:r>
              <w:rPr>
                <w:rFonts w:eastAsia="新細明體"/>
                <w:b/>
                <w:bCs/>
                <w:szCs w:val="24"/>
                <w:lang w:bidi="ar"/>
              </w:rPr>
              <w:t>M</w:t>
            </w:r>
            <w:r>
              <w:rPr>
                <w:rFonts w:eastAsia="SimSun"/>
                <w:b/>
                <w:bCs/>
                <w:szCs w:val="24"/>
                <w:lang w:bidi="ar"/>
              </w:rPr>
              <w:t xml:space="preserve">otion </w:t>
            </w:r>
            <w:r>
              <w:rPr>
                <w:rFonts w:eastAsia="新細明體"/>
                <w:b/>
                <w:bCs/>
                <w:szCs w:val="24"/>
                <w:lang w:bidi="ar"/>
              </w:rPr>
              <w:t>side</w:t>
            </w:r>
          </w:p>
          <w:p w14:paraId="250ACC98" w14:textId="77777777" w:rsidR="00D95790" w:rsidRDefault="00000000" w:rsidP="00F6206E">
            <w:pPr>
              <w:widowControl/>
              <w:spacing w:line="276" w:lineRule="auto"/>
              <w:ind w:firstLineChars="0" w:firstLine="0"/>
              <w:jc w:val="center"/>
              <w:textAlignment w:val="center"/>
              <w:rPr>
                <w:b/>
                <w:bCs/>
                <w:lang w:val="es-ES"/>
              </w:rPr>
            </w:pPr>
            <w:r>
              <w:rPr>
                <w:rFonts w:eastAsia="SimSun"/>
                <w:b/>
                <w:bCs/>
                <w:szCs w:val="24"/>
                <w:lang w:bidi="ar"/>
              </w:rPr>
              <w:t>(ARMT vs MT)</w:t>
            </w:r>
          </w:p>
        </w:tc>
      </w:tr>
      <w:tr w:rsidR="00D95790" w14:paraId="2F6665BD" w14:textId="77777777" w:rsidTr="000D2838">
        <w:trPr>
          <w:trHeight w:val="726"/>
        </w:trPr>
        <w:tc>
          <w:tcPr>
            <w:tcW w:w="979" w:type="pct"/>
            <w:shd w:val="clear" w:color="auto" w:fill="FFFFFF" w:themeFill="background1"/>
            <w:vAlign w:val="center"/>
          </w:tcPr>
          <w:p w14:paraId="02981EA7" w14:textId="77777777" w:rsidR="00D95790" w:rsidRDefault="00000000" w:rsidP="00F6206E">
            <w:pPr>
              <w:ind w:firstLineChars="0" w:firstLine="0"/>
              <w:jc w:val="center"/>
              <w:rPr>
                <w:b/>
                <w:bCs/>
              </w:rPr>
            </w:pPr>
            <w:r>
              <w:rPr>
                <w:b/>
                <w:bCs/>
              </w:rPr>
              <w:t>Prefrontal</w:t>
            </w:r>
          </w:p>
        </w:tc>
        <w:tc>
          <w:tcPr>
            <w:tcW w:w="997" w:type="pct"/>
            <w:shd w:val="clear" w:color="auto" w:fill="FFFFFF" w:themeFill="background1"/>
            <w:vAlign w:val="center"/>
          </w:tcPr>
          <w:p w14:paraId="20DC967B" w14:textId="77777777" w:rsidR="00D95790" w:rsidRDefault="00000000" w:rsidP="000D2838">
            <w:pPr>
              <w:ind w:firstLineChars="0" w:firstLine="0"/>
              <w:jc w:val="center"/>
              <w:rPr>
                <w:lang w:val="es-ES"/>
              </w:rPr>
            </w:pPr>
            <w:r>
              <w:t>.1102</w:t>
            </w:r>
          </w:p>
        </w:tc>
        <w:tc>
          <w:tcPr>
            <w:tcW w:w="668" w:type="pct"/>
            <w:shd w:val="clear" w:color="auto" w:fill="FFFFFF" w:themeFill="background1"/>
            <w:vAlign w:val="center"/>
          </w:tcPr>
          <w:p w14:paraId="4985ADCC" w14:textId="77777777" w:rsidR="00D95790" w:rsidRDefault="00000000" w:rsidP="000D2838">
            <w:pPr>
              <w:ind w:firstLineChars="0" w:firstLine="0"/>
              <w:jc w:val="center"/>
              <w:rPr>
                <w:lang w:val="es-ES"/>
              </w:rPr>
            </w:pPr>
            <w:r>
              <w:t>.9788</w:t>
            </w:r>
          </w:p>
        </w:tc>
        <w:tc>
          <w:tcPr>
            <w:tcW w:w="1249" w:type="pct"/>
            <w:gridSpan w:val="2"/>
            <w:shd w:val="clear" w:color="auto" w:fill="FFFFFF" w:themeFill="background1"/>
            <w:vAlign w:val="center"/>
          </w:tcPr>
          <w:p w14:paraId="28695609" w14:textId="77777777" w:rsidR="00D95790" w:rsidRDefault="00000000" w:rsidP="00F6206E">
            <w:pPr>
              <w:ind w:firstLineChars="0" w:firstLine="0"/>
              <w:jc w:val="center"/>
              <w:rPr>
                <w:lang w:val="es-ES"/>
              </w:rPr>
            </w:pPr>
            <w:r>
              <w:t>.7977</w:t>
            </w:r>
          </w:p>
        </w:tc>
        <w:tc>
          <w:tcPr>
            <w:tcW w:w="1107" w:type="pct"/>
            <w:shd w:val="clear" w:color="auto" w:fill="FFFFFF" w:themeFill="background1"/>
            <w:vAlign w:val="center"/>
          </w:tcPr>
          <w:p w14:paraId="6C165276" w14:textId="77777777" w:rsidR="00D95790" w:rsidRDefault="00000000" w:rsidP="00F6206E">
            <w:pPr>
              <w:ind w:firstLineChars="0" w:firstLine="0"/>
              <w:jc w:val="center"/>
              <w:rPr>
                <w:lang w:val="es-ES"/>
              </w:rPr>
            </w:pPr>
            <w:r>
              <w:t>.1827</w:t>
            </w:r>
          </w:p>
        </w:tc>
      </w:tr>
      <w:tr w:rsidR="00D95790" w14:paraId="0B0A1610" w14:textId="77777777" w:rsidTr="000D2838">
        <w:trPr>
          <w:trHeight w:val="680"/>
        </w:trPr>
        <w:tc>
          <w:tcPr>
            <w:tcW w:w="979" w:type="pct"/>
            <w:shd w:val="clear" w:color="auto" w:fill="FFFFFF" w:themeFill="background1"/>
            <w:vAlign w:val="center"/>
          </w:tcPr>
          <w:p w14:paraId="0659DAA8" w14:textId="77777777" w:rsidR="00D95790" w:rsidRDefault="00000000" w:rsidP="00F6206E">
            <w:pPr>
              <w:ind w:firstLineChars="0" w:firstLine="0"/>
              <w:jc w:val="center"/>
              <w:rPr>
                <w:b/>
                <w:bCs/>
                <w:lang w:val="es-ES"/>
              </w:rPr>
            </w:pPr>
            <w:r>
              <w:rPr>
                <w:b/>
                <w:bCs/>
              </w:rPr>
              <w:t>Motor</w:t>
            </w:r>
          </w:p>
        </w:tc>
        <w:tc>
          <w:tcPr>
            <w:tcW w:w="997" w:type="pct"/>
            <w:shd w:val="clear" w:color="auto" w:fill="FFFFFF" w:themeFill="background1"/>
            <w:vAlign w:val="center"/>
          </w:tcPr>
          <w:p w14:paraId="40260E16" w14:textId="77777777" w:rsidR="00D95790" w:rsidRDefault="00000000" w:rsidP="000D2838">
            <w:pPr>
              <w:ind w:firstLineChars="0" w:firstLine="0"/>
              <w:jc w:val="center"/>
              <w:rPr>
                <w:lang w:val="es-ES"/>
              </w:rPr>
            </w:pPr>
            <w:r>
              <w:t>.1825</w:t>
            </w:r>
          </w:p>
        </w:tc>
        <w:tc>
          <w:tcPr>
            <w:tcW w:w="668" w:type="pct"/>
            <w:shd w:val="clear" w:color="auto" w:fill="FFFFFF" w:themeFill="background1"/>
            <w:vAlign w:val="center"/>
          </w:tcPr>
          <w:p w14:paraId="0EF73E88" w14:textId="77777777" w:rsidR="00D95790" w:rsidRDefault="00000000" w:rsidP="000D2838">
            <w:pPr>
              <w:ind w:firstLineChars="0" w:firstLine="0"/>
              <w:jc w:val="center"/>
              <w:rPr>
                <w:lang w:val="es-ES"/>
              </w:rPr>
            </w:pPr>
            <w:r>
              <w:t>.0842</w:t>
            </w:r>
          </w:p>
        </w:tc>
        <w:tc>
          <w:tcPr>
            <w:tcW w:w="1249" w:type="pct"/>
            <w:gridSpan w:val="2"/>
            <w:shd w:val="clear" w:color="auto" w:fill="FFFFFF" w:themeFill="background1"/>
            <w:vAlign w:val="center"/>
          </w:tcPr>
          <w:p w14:paraId="3E26A765" w14:textId="77777777" w:rsidR="00D95790" w:rsidRDefault="00000000" w:rsidP="00F6206E">
            <w:pPr>
              <w:ind w:firstLineChars="0" w:firstLine="0"/>
              <w:jc w:val="center"/>
              <w:rPr>
                <w:lang w:val="es-ES"/>
              </w:rPr>
            </w:pPr>
            <w:r>
              <w:t>.2857</w:t>
            </w:r>
          </w:p>
        </w:tc>
        <w:tc>
          <w:tcPr>
            <w:tcW w:w="1107" w:type="pct"/>
            <w:shd w:val="clear" w:color="auto" w:fill="FFFFFF" w:themeFill="background1"/>
            <w:vAlign w:val="center"/>
          </w:tcPr>
          <w:p w14:paraId="6BF0AC2C" w14:textId="77777777" w:rsidR="00D95790" w:rsidRDefault="00000000" w:rsidP="00F6206E">
            <w:pPr>
              <w:ind w:firstLineChars="0" w:firstLine="0"/>
              <w:jc w:val="center"/>
              <w:rPr>
                <w:lang w:val="es-ES"/>
              </w:rPr>
            </w:pPr>
            <w:r>
              <w:t>.3788</w:t>
            </w:r>
          </w:p>
        </w:tc>
      </w:tr>
    </w:tbl>
    <w:p w14:paraId="1CFD23E1" w14:textId="77777777" w:rsidR="00D95790" w:rsidRDefault="00D95790">
      <w:pPr>
        <w:ind w:firstLineChars="0" w:firstLine="0"/>
        <w:jc w:val="center"/>
        <w:rPr>
          <w:rFonts w:eastAsia="新細明體"/>
          <w:b/>
          <w:bCs/>
          <w:sz w:val="20"/>
          <w:lang w:val="de-DE"/>
        </w:rPr>
      </w:pPr>
    </w:p>
    <w:p w14:paraId="36562DD4" w14:textId="321922A6" w:rsidR="00D95790" w:rsidRDefault="00000000">
      <w:pPr>
        <w:ind w:firstLine="480"/>
        <w:rPr>
          <w:rFonts w:eastAsia="新細明體"/>
        </w:rPr>
      </w:pPr>
      <w:r>
        <w:rPr>
          <w:rFonts w:eastAsia="新細明體" w:hint="eastAsia"/>
        </w:rPr>
        <w:t>The</w:t>
      </w:r>
      <w:r>
        <w:rPr>
          <w:lang w:val="es-ES"/>
        </w:rPr>
        <w:t xml:space="preserve"> </w:t>
      </w:r>
      <w:r>
        <w:rPr>
          <w:rFonts w:hint="eastAsia"/>
          <w:lang w:val="es-ES"/>
        </w:rPr>
        <w:t>Interquartile range of beta value in ARMT and MT intervention</w:t>
      </w:r>
      <w:r>
        <w:rPr>
          <w:rFonts w:eastAsia="新細明體" w:hint="eastAsia"/>
        </w:rPr>
        <w:t xml:space="preserve"> shows in </w:t>
      </w:r>
      <w:r w:rsidR="004C1DB5" w:rsidRPr="004C1DB5">
        <w:rPr>
          <w:rFonts w:eastAsia="新細明體"/>
          <w:b/>
          <w:bCs/>
        </w:rPr>
        <w:fldChar w:fldCharType="begin"/>
      </w:r>
      <w:r w:rsidR="004C1DB5" w:rsidRPr="004C1DB5">
        <w:rPr>
          <w:rFonts w:eastAsia="新細明體"/>
          <w:b/>
          <w:bCs/>
        </w:rPr>
        <w:instrText xml:space="preserve"> </w:instrText>
      </w:r>
      <w:r w:rsidR="004C1DB5" w:rsidRPr="004C1DB5">
        <w:rPr>
          <w:rFonts w:eastAsia="新細明體" w:hint="eastAsia"/>
          <w:b/>
          <w:bCs/>
        </w:rPr>
        <w:instrText>REF F36 \h</w:instrText>
      </w:r>
      <w:r w:rsidR="004C1DB5" w:rsidRPr="004C1DB5">
        <w:rPr>
          <w:rFonts w:eastAsia="新細明體"/>
          <w:b/>
          <w:bCs/>
        </w:rPr>
        <w:instrText xml:space="preserve">  \* MERGEFORMAT </w:instrText>
      </w:r>
      <w:r w:rsidR="004C1DB5" w:rsidRPr="004C1DB5">
        <w:rPr>
          <w:rFonts w:eastAsia="新細明體"/>
          <w:b/>
          <w:bCs/>
        </w:rPr>
      </w:r>
      <w:r w:rsidR="004C1DB5" w:rsidRPr="004C1DB5">
        <w:rPr>
          <w:rFonts w:eastAsia="新細明體"/>
          <w:b/>
          <w:bCs/>
        </w:rPr>
        <w:fldChar w:fldCharType="separate"/>
      </w:r>
      <w:r w:rsidR="00E47AAC" w:rsidRPr="00E47AAC">
        <w:rPr>
          <w:rFonts w:hint="eastAsia"/>
          <w:b/>
          <w:bCs/>
        </w:rPr>
        <w:t>Figure 3</w:t>
      </w:r>
      <w:r w:rsidR="00E47AAC" w:rsidRPr="00E47AAC">
        <w:rPr>
          <w:b/>
          <w:bCs/>
        </w:rPr>
        <w:t>6</w:t>
      </w:r>
      <w:r w:rsidR="004C1DB5" w:rsidRPr="004C1DB5">
        <w:rPr>
          <w:rFonts w:eastAsia="新細明體"/>
          <w:b/>
          <w:bCs/>
        </w:rPr>
        <w:fldChar w:fldCharType="end"/>
      </w:r>
      <w:r w:rsidR="004C1DB5">
        <w:rPr>
          <w:rFonts w:eastAsia="新細明體"/>
          <w:b/>
          <w:bCs/>
        </w:rPr>
        <w:t xml:space="preserve"> </w:t>
      </w:r>
      <w:r>
        <w:rPr>
          <w:rFonts w:eastAsia="新細明體" w:hint="eastAsia"/>
        </w:rPr>
        <w:t>illustrate the distribution of each condition. In addition to many outliers in the beta value sample, its normal distribution range is relatively wide. In parallel comparison, intuitively, there is little difference under each condition.</w:t>
      </w:r>
    </w:p>
    <w:p w14:paraId="2328F59C" w14:textId="77777777" w:rsidR="00D95790" w:rsidRDefault="00D95790">
      <w:pPr>
        <w:ind w:firstLineChars="0" w:firstLine="0"/>
        <w:jc w:val="center"/>
        <w:rPr>
          <w:rFonts w:eastAsia="新細明體"/>
        </w:rPr>
      </w:pPr>
    </w:p>
    <w:p w14:paraId="7563221B" w14:textId="77777777" w:rsidR="00D95790" w:rsidRDefault="00000000">
      <w:pPr>
        <w:ind w:firstLineChars="0" w:firstLine="0"/>
        <w:jc w:val="center"/>
        <w:rPr>
          <w:rFonts w:eastAsia="新細明體"/>
          <w:lang w:val="es-ES"/>
        </w:rPr>
      </w:pPr>
      <w:r>
        <w:rPr>
          <w:rFonts w:eastAsia="新細明體"/>
          <w:noProof/>
          <w:lang w:val="es-ES"/>
        </w:rPr>
        <w:lastRenderedPageBreak/>
        <w:drawing>
          <wp:inline distT="0" distB="0" distL="0" distR="0" wp14:anchorId="4B7C2344" wp14:editId="7461BF97">
            <wp:extent cx="5274310" cy="1969770"/>
            <wp:effectExtent l="19050" t="19050" r="21590" b="11430"/>
            <wp:docPr id="514223397" name="圖片 2"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23397" name="圖片 2" descr="一張含有 文字, 圖表, 螢幕擷取畫面, 平行 的圖片&#10;&#10;自動產生的描述"/>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1969770"/>
                    </a:xfrm>
                    <a:prstGeom prst="rect">
                      <a:avLst/>
                    </a:prstGeom>
                    <a:ln w="6350">
                      <a:solidFill>
                        <a:schemeClr val="tx1"/>
                      </a:solidFill>
                    </a:ln>
                  </pic:spPr>
                </pic:pic>
              </a:graphicData>
            </a:graphic>
          </wp:inline>
        </w:drawing>
      </w:r>
    </w:p>
    <w:p w14:paraId="77206E1A" w14:textId="508575C0" w:rsidR="00D95790" w:rsidRDefault="00000000">
      <w:pPr>
        <w:pStyle w:val="FigureType"/>
      </w:pPr>
      <w:bookmarkStart w:id="223" w:name="F36"/>
      <w:bookmarkStart w:id="224" w:name="_Toc139646726"/>
      <w:r>
        <w:rPr>
          <w:rFonts w:hint="eastAsia"/>
        </w:rPr>
        <w:t>Figure 3</w:t>
      </w:r>
      <w:r w:rsidR="00DA4571">
        <w:t>6</w:t>
      </w:r>
      <w:bookmarkEnd w:id="223"/>
      <w:r>
        <w:t xml:space="preserve"> I</w:t>
      </w:r>
      <w:r>
        <w:rPr>
          <w:rFonts w:hint="eastAsia"/>
        </w:rPr>
        <w:t>nterquartile range of beta value in ARMT and MT intervention</w:t>
      </w:r>
      <w:bookmarkEnd w:id="224"/>
    </w:p>
    <w:p w14:paraId="322CC4DF" w14:textId="77777777" w:rsidR="00D95790" w:rsidRDefault="00000000">
      <w:pPr>
        <w:ind w:firstLineChars="0" w:firstLine="0"/>
        <w:jc w:val="center"/>
        <w:rPr>
          <w:b/>
          <w:bCs/>
        </w:rPr>
      </w:pPr>
      <w:r>
        <w:rPr>
          <w:b/>
          <w:bCs/>
        </w:rPr>
        <w:t>P</w:t>
      </w:r>
      <w:r>
        <w:rPr>
          <w:rFonts w:hint="eastAsia"/>
          <w:b/>
          <w:bCs/>
        </w:rPr>
        <w:t>refrontal cortex (a) and motor cortex (b)</w:t>
      </w:r>
    </w:p>
    <w:p w14:paraId="7A89685D" w14:textId="77777777" w:rsidR="00D95790" w:rsidRDefault="00D95790">
      <w:pPr>
        <w:ind w:firstLineChars="0" w:firstLine="0"/>
        <w:jc w:val="center"/>
        <w:rPr>
          <w:b/>
          <w:bCs/>
          <w:sz w:val="20"/>
          <w:u w:val="single"/>
          <w:lang w:val="es-ES"/>
        </w:rPr>
      </w:pPr>
    </w:p>
    <w:p w14:paraId="0475B153" w14:textId="77777777" w:rsidR="00D95790" w:rsidRDefault="00000000">
      <w:pPr>
        <w:pStyle w:val="2"/>
        <w:rPr>
          <w:rFonts w:eastAsia="新細明體"/>
        </w:rPr>
      </w:pPr>
      <w:bookmarkStart w:id="225" w:name="_Toc139648206"/>
      <w:r>
        <w:rPr>
          <w:rFonts w:eastAsia="新細明體" w:hint="eastAsia"/>
        </w:rPr>
        <w:t>3.2 DISCUSSION</w:t>
      </w:r>
      <w:bookmarkEnd w:id="225"/>
    </w:p>
    <w:p w14:paraId="3220623E" w14:textId="77777777" w:rsidR="00D95790" w:rsidRDefault="00000000">
      <w:pPr>
        <w:ind w:firstLine="480"/>
        <w:rPr>
          <w:rFonts w:eastAsia="新細明體"/>
        </w:rPr>
      </w:pPr>
      <w:r>
        <w:rPr>
          <w:rFonts w:eastAsia="新細明體"/>
        </w:rPr>
        <w:t xml:space="preserve">Comparing to the MT intervention, several results in the hand function assessment evaluation reveal the more short-term effectiveness in the ARMT intervention may has. Especially the found that the dramatic improvement on finger force coordination in PHUA test and the finger dexterity in subjects’ non-dominant hand in PPT. We attribute this PHUA result to the better immersion of the ARMT and thus possibly better efficacy compared to the MT. For outcomes of non-dominant hand, however, is relatively hard to give a well reason why the ARMT has a better performance, this is because no matter in which types of intervention, the non-dominant hand is always existed truly in the view of subjects’ perspective. As the side </w:t>
      </w:r>
      <w:proofErr w:type="gramStart"/>
      <w:r>
        <w:rPr>
          <w:rFonts w:eastAsia="新細明體"/>
        </w:rPr>
        <w:t>actually moving</w:t>
      </w:r>
      <w:proofErr w:type="gramEnd"/>
      <w:r>
        <w:rPr>
          <w:rFonts w:eastAsia="新細明體"/>
        </w:rPr>
        <w:t xml:space="preserve"> in the intervention, we speculate that the performance of the non-dominant hand should not be significantly different due to any optical illusions.</w:t>
      </w:r>
    </w:p>
    <w:p w14:paraId="1F65BAFE" w14:textId="77777777" w:rsidR="00D95790" w:rsidRDefault="00000000">
      <w:pPr>
        <w:ind w:firstLine="480"/>
        <w:rPr>
          <w:rFonts w:eastAsia="新細明體"/>
        </w:rPr>
      </w:pPr>
      <w:r>
        <w:rPr>
          <w:rFonts w:eastAsia="新細明體" w:hint="eastAsia"/>
        </w:rPr>
        <w:t xml:space="preserve">The same phenomenon also occurred in tactile-related tests. In all the interventions, there was no exercise to improve tactile sensitivity. From the statistical results of SWM, a reasonable conclusion can be drawn, that is, the intervention of MT and ARMT does not make the significantly improved tactile sensitivity. However, in 2PD, there was a contradictory statistical result that the subject's two-point distance threshold decreased significantly after ARMT </w:t>
      </w:r>
      <w:r>
        <w:rPr>
          <w:rFonts w:eastAsia="新細明體"/>
        </w:rPr>
        <w:t>intervention.</w:t>
      </w:r>
    </w:p>
    <w:p w14:paraId="1CC36D47" w14:textId="77777777" w:rsidR="00D95790" w:rsidRDefault="00000000">
      <w:pPr>
        <w:ind w:firstLine="480"/>
        <w:rPr>
          <w:rFonts w:eastAsia="新細明體"/>
        </w:rPr>
      </w:pPr>
      <w:r>
        <w:rPr>
          <w:rFonts w:eastAsia="新細明體"/>
        </w:rPr>
        <w:t xml:space="preserve">For healthy subjects with normal hand function, proficiency is likely to be the factor affecting the performance of these tests. According to the experimental process designed according to the therapist's clinical experience, for healthy subjects, </w:t>
      </w:r>
      <w:r>
        <w:rPr>
          <w:rFonts w:eastAsia="新細明體"/>
        </w:rPr>
        <w:lastRenderedPageBreak/>
        <w:t>immediately after the intervention a posterior assessment has a better chance of seeing a significant difference. This may prove that proficiency is a stronger variable.</w:t>
      </w:r>
      <w:r>
        <w:rPr>
          <w:rFonts w:eastAsia="新細明體" w:hint="eastAsia"/>
        </w:rPr>
        <w:t xml:space="preserve"> T</w:t>
      </w:r>
      <w:r>
        <w:rPr>
          <w:rFonts w:eastAsia="新細明體"/>
        </w:rPr>
        <w:t>herefore, the question that needs to be discussed is whether the properties of ARMT can induce healthy subjects to focus more on practicing these repetitive rehabilitation movements?</w:t>
      </w:r>
      <w:r>
        <w:t xml:space="preserve"> </w:t>
      </w:r>
      <w:r>
        <w:rPr>
          <w:rFonts w:eastAsia="新細明體"/>
        </w:rPr>
        <w:t xml:space="preserve">The novelty of the system may be a reason to attract subjects to take the rehabilitation task seriously. Fascinated with the immersive mirror hand image, subjects may have a better willingness to persist on the long-term, boring, repeated rehabilitation task. </w:t>
      </w:r>
    </w:p>
    <w:p w14:paraId="10440FD1" w14:textId="72005BBB" w:rsidR="00D95790" w:rsidRDefault="00000000">
      <w:pPr>
        <w:ind w:firstLine="480"/>
      </w:pPr>
      <w:r>
        <w:rPr>
          <w:rFonts w:hint="eastAsia"/>
        </w:rPr>
        <w:t>For the fNIRS analysis, there may be two reasons for the result of no significant difference: The first point of view is more optimistic, that is, ARMT and MT have similar excitation patterns in these two brain regions of healthy subjects. The second is from the perspective of sample distribution. The differences between samples are too large to analyze. This can be seen from the large standard deviation of beta. However, the large difference may also be related to the signal quality of the received cases. Many subjects encountered great difficulties in data acquiring. Too stiff or thick hair affected the signal quality of fNIRS</w:t>
      </w:r>
      <w:r>
        <w:rPr>
          <w:rFonts w:ascii="新細明體" w:eastAsia="新細明體" w:hAnsi="新細明體" w:hint="eastAsia"/>
        </w:rPr>
        <w:t xml:space="preserve"> </w:t>
      </w:r>
      <w:r w:rsidRPr="004C1DB5">
        <w:rPr>
          <w:rFonts w:hint="eastAsia"/>
          <w:b/>
          <w:bCs/>
        </w:rPr>
        <w:t>(</w:t>
      </w:r>
      <w:r w:rsidR="004C1DB5" w:rsidRPr="004C1DB5">
        <w:rPr>
          <w:b/>
          <w:bCs/>
        </w:rPr>
        <w:fldChar w:fldCharType="begin"/>
      </w:r>
      <w:r w:rsidR="004C1DB5" w:rsidRPr="004C1DB5">
        <w:rPr>
          <w:b/>
          <w:bCs/>
        </w:rPr>
        <w:instrText xml:space="preserve"> </w:instrText>
      </w:r>
      <w:r w:rsidR="004C1DB5" w:rsidRPr="004C1DB5">
        <w:rPr>
          <w:rFonts w:hint="eastAsia"/>
          <w:b/>
          <w:bCs/>
        </w:rPr>
        <w:instrText>REF F37 \h</w:instrText>
      </w:r>
      <w:r w:rsidR="004C1DB5" w:rsidRPr="004C1DB5">
        <w:rPr>
          <w:b/>
          <w:bCs/>
        </w:rPr>
        <w:instrText xml:space="preserve">  \* MERGEFORMAT </w:instrText>
      </w:r>
      <w:r w:rsidR="004C1DB5" w:rsidRPr="004C1DB5">
        <w:rPr>
          <w:b/>
          <w:bCs/>
        </w:rPr>
      </w:r>
      <w:r w:rsidR="004C1DB5" w:rsidRPr="004C1DB5">
        <w:rPr>
          <w:b/>
          <w:bCs/>
        </w:rPr>
        <w:fldChar w:fldCharType="separate"/>
      </w:r>
      <w:r w:rsidR="00E47AAC" w:rsidRPr="00E47AAC">
        <w:rPr>
          <w:b/>
          <w:bCs/>
        </w:rPr>
        <w:t xml:space="preserve">Figure </w:t>
      </w:r>
      <w:r w:rsidR="00E47AAC" w:rsidRPr="00E47AAC">
        <w:rPr>
          <w:rFonts w:hint="eastAsia"/>
          <w:b/>
          <w:bCs/>
        </w:rPr>
        <w:t>3</w:t>
      </w:r>
      <w:r w:rsidR="00E47AAC" w:rsidRPr="00E47AAC">
        <w:rPr>
          <w:b/>
          <w:bCs/>
        </w:rPr>
        <w:t>7</w:t>
      </w:r>
      <w:r w:rsidR="004C1DB5" w:rsidRPr="004C1DB5">
        <w:rPr>
          <w:b/>
          <w:bCs/>
        </w:rPr>
        <w:fldChar w:fldCharType="end"/>
      </w:r>
      <w:r w:rsidRPr="004C1DB5">
        <w:rPr>
          <w:rFonts w:hint="eastAsia"/>
          <w:b/>
          <w:bCs/>
        </w:rPr>
        <w:t>)</w:t>
      </w:r>
      <w:r>
        <w:rPr>
          <w:rFonts w:hint="eastAsia"/>
        </w:rPr>
        <w:t>. These protein structures are easy to block the light source, making it difficult to penetrate the scalp and skull to obtain the trend of HbO in specific superficial cortex.</w:t>
      </w:r>
    </w:p>
    <w:p w14:paraId="1E1F824B" w14:textId="77777777" w:rsidR="00D95790" w:rsidRDefault="00D95790">
      <w:pPr>
        <w:ind w:firstLineChars="0" w:firstLine="0"/>
        <w:rPr>
          <w:rFonts w:eastAsia="新細明體"/>
        </w:rPr>
      </w:pPr>
    </w:p>
    <w:p w14:paraId="39D64805" w14:textId="77777777" w:rsidR="00D95790" w:rsidRDefault="00000000">
      <w:pPr>
        <w:ind w:firstLineChars="0" w:firstLine="0"/>
        <w:jc w:val="center"/>
        <w:rPr>
          <w:rFonts w:eastAsia="新細明體"/>
        </w:rPr>
      </w:pPr>
      <w:r>
        <w:rPr>
          <w:rFonts w:eastAsia="新細明體"/>
          <w:noProof/>
        </w:rPr>
        <w:drawing>
          <wp:inline distT="0" distB="0" distL="0" distR="0" wp14:anchorId="65000687" wp14:editId="4D0760DA">
            <wp:extent cx="4931410" cy="3133725"/>
            <wp:effectExtent l="0" t="0" r="2540" b="0"/>
            <wp:docPr id="394809177" name="圖片 7" descr="一張含有 螢幕擷取畫面, 鮮豔, 正方形, 樣式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09177" name="圖片 7" descr="一張含有 螢幕擷取畫面, 鮮豔, 正方形, 樣式 的圖片&#10;&#10;自動產生的描述"/>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65142" cy="3155072"/>
                    </a:xfrm>
                    <a:prstGeom prst="rect">
                      <a:avLst/>
                    </a:prstGeom>
                  </pic:spPr>
                </pic:pic>
              </a:graphicData>
            </a:graphic>
          </wp:inline>
        </w:drawing>
      </w:r>
    </w:p>
    <w:p w14:paraId="6C95BA4F" w14:textId="30682527" w:rsidR="00D95790" w:rsidRDefault="00000000">
      <w:pPr>
        <w:pStyle w:val="FigureType"/>
      </w:pPr>
      <w:bookmarkStart w:id="226" w:name="F37"/>
      <w:bookmarkStart w:id="227" w:name="_Toc139646727"/>
      <w:r>
        <w:t xml:space="preserve">Figure </w:t>
      </w:r>
      <w:r>
        <w:rPr>
          <w:rFonts w:hint="eastAsia"/>
        </w:rPr>
        <w:t>3</w:t>
      </w:r>
      <w:r w:rsidR="00DA4571">
        <w:t>7</w:t>
      </w:r>
      <w:bookmarkEnd w:id="226"/>
      <w:r>
        <w:t xml:space="preserve"> The quality of signal acquisition is unstable to each </w:t>
      </w:r>
      <w:proofErr w:type="gramStart"/>
      <w:r>
        <w:t>subject</w:t>
      </w:r>
      <w:bookmarkEnd w:id="227"/>
      <w:proofErr w:type="gramEnd"/>
    </w:p>
    <w:p w14:paraId="47196860" w14:textId="77777777" w:rsidR="00D95790" w:rsidRDefault="00D95790">
      <w:pPr>
        <w:ind w:firstLineChars="0" w:firstLine="0"/>
      </w:pPr>
    </w:p>
    <w:p w14:paraId="34C6187F" w14:textId="77777777" w:rsidR="00D95790" w:rsidRDefault="00000000">
      <w:pPr>
        <w:ind w:firstLine="480"/>
      </w:pPr>
      <w:r>
        <w:rPr>
          <w:rFonts w:hint="eastAsia"/>
        </w:rPr>
        <w:lastRenderedPageBreak/>
        <w:t>The experimental results also exposed the contradictions in the analysis results between the GLM and the block average method. In terms of the results on the motor cortex, although there is no significant difference in the p value obtained from the GLM regression, it is not the same as the correlation coefficient result, which means that even if the block average perfusion is found similar under the two conditions, but the result of comparing the activation intensity from the perspective of GLM may be different (e.g.: ARMT mirror side vs MT mirror side in motor cortex). The regression model of GLM may not be suitable for every subject, but this may also be related to signal quality.</w:t>
      </w:r>
    </w:p>
    <w:p w14:paraId="2EA69003" w14:textId="77777777" w:rsidR="00D95790" w:rsidRDefault="00000000">
      <w:pPr>
        <w:ind w:firstLine="480"/>
      </w:pPr>
      <w:r>
        <w:rPr>
          <w:rFonts w:hint="eastAsia"/>
        </w:rPr>
        <w:t>On the performance of the prefrontal cortex is consistent in the results of the two analysis methods, which slightly endorses the GLM analysis. However, the ARMT motion side is significantly higher than other conditional areas, which does not meet the original assumption of the experimental design. The original assumption was to use the motion side of ARMT and MT as the control group of the mirror side, because we believe that in the same batch of subjects, using MT or ARMT performs the same pinching task, and it will not affect the work of the moving hand. As a result, there will not be much difference in the motion side results of the two interventions. Besides the frequency of pinching, there may be unknown variables in the ARMT intervention that were not controlled in the experiment.</w:t>
      </w:r>
    </w:p>
    <w:p w14:paraId="46EF8EB1" w14:textId="3A4CBC24" w:rsidR="00D95790" w:rsidRDefault="00000000">
      <w:pPr>
        <w:ind w:firstLine="480"/>
      </w:pPr>
      <w:r>
        <w:rPr>
          <w:rFonts w:hint="eastAsia"/>
        </w:rPr>
        <w:t xml:space="preserve">Some </w:t>
      </w:r>
      <w:r>
        <w:rPr>
          <w:rFonts w:eastAsia="新細明體" w:hint="eastAsia"/>
        </w:rPr>
        <w:t>literature</w:t>
      </w:r>
      <w:r>
        <w:rPr>
          <w:rFonts w:hint="eastAsia"/>
        </w:rPr>
        <w:t xml:space="preserve"> have found that MT intervention can balance the biased phenomenon of cerebral hemispheres in stroke patients </w:t>
      </w:r>
      <w:r>
        <w:fldChar w:fldCharType="begin"/>
      </w:r>
      <w:r w:rsidR="004D22D3">
        <w:instrText xml:space="preserve"> ADDIN EN.CITE &lt;EndNote&gt;&lt;Cite&gt;&lt;Author&gt;Mihara&lt;/Author&gt;&lt;Year&gt;2012&lt;/Year&gt;&lt;RecNum&gt;18&lt;/RecNum&gt;&lt;DisplayText&gt;[46, 61]&lt;/DisplayText&gt;&lt;record&gt;&lt;rec-number&gt;18&lt;/rec-number&gt;&lt;foreign-keys&gt;&lt;key app="EN" db-id="a9p9sd5zca0xate9207x0ttfrx9aepe9wafr" timestamp="1685971152"&gt;18&lt;/key&gt;&lt;/foreign-keys&gt;&lt;ref-type name="Journal Article"&gt;17&lt;/ref-type&gt;&lt;contributors&gt;&lt;authors&gt;&lt;author&gt;Mihara, Masahito&lt;/author&gt;&lt;author&gt;Miyai, Ichiro&lt;/author&gt;&lt;author&gt;Hattori, Noriaki&lt;/author&gt;&lt;author&gt;Hatakenaka, Megumi&lt;/author&gt;&lt;author&gt;Yagura, Hajime&lt;/author&gt;&lt;author&gt;Kawano, Teiji&lt;/author&gt;&lt;author&gt;Kubota, Kisou&lt;/author&gt;&lt;/authors&gt;&lt;/contributors&gt;&lt;titles&gt;&lt;title&gt;Cortical control of postural balance in patients with hemiplegic stroke&lt;/title&gt;&lt;secondary-title&gt;Neuroreport&lt;/secondary-title&gt;&lt;/titles&gt;&lt;periodical&gt;&lt;full-title&gt;Neuroreport&lt;/full-title&gt;&lt;/periodical&gt;&lt;pages&gt;314-319&lt;/pages&gt;&lt;volume&gt;23&lt;/volume&gt;&lt;number&gt;5&lt;/number&gt;&lt;dates&gt;&lt;year&gt;2012&lt;/year&gt;&lt;/dates&gt;&lt;isbn&gt;0959-4965&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fldChar w:fldCharType="separate"/>
      </w:r>
      <w:r w:rsidR="004D22D3">
        <w:rPr>
          <w:noProof/>
        </w:rPr>
        <w:t>[46, 61]</w:t>
      </w:r>
      <w:r>
        <w:fldChar w:fldCharType="end"/>
      </w:r>
      <w:r>
        <w:rPr>
          <w:rFonts w:hint="eastAsia"/>
        </w:rPr>
        <w:t>, so the ratio of dual-test activation can also be used as a quantitative effect or to evaluate the adaptability of stroke cases to MT. From this point of view, there is a high correlation between ARMT and MT in the blood perfusion pattern of the bilateral prefrontal cortex, but the effect in the bilateral motor sensory cortex is limited, and ARMT may be more lateralized. However, for healthy people, the brain area is not damaged, and the greater lateralization may be general due to the simple relationship between left and right handedness. Therefore, this pilot study cannot directly draw conclusions on the adaptability of ARMT in stroke patients.</w:t>
      </w:r>
      <w:r>
        <w:br w:type="page"/>
      </w:r>
    </w:p>
    <w:p w14:paraId="6F4200B4" w14:textId="77777777" w:rsidR="00D95790" w:rsidRDefault="00000000">
      <w:pPr>
        <w:pStyle w:val="1"/>
        <w:wordWrap w:val="0"/>
        <w:rPr>
          <w:rFonts w:eastAsia="新細明體"/>
        </w:rPr>
      </w:pPr>
      <w:r>
        <w:rPr>
          <w:u w:val="single"/>
        </w:rPr>
        <w:lastRenderedPageBreak/>
        <w:t xml:space="preserve">                                                                </w:t>
      </w:r>
      <w:bookmarkStart w:id="228" w:name="_Toc139648207"/>
      <w:r>
        <w:rPr>
          <w:u w:val="single"/>
        </w:rPr>
        <w:t xml:space="preserve">Chapter </w:t>
      </w:r>
      <w:r>
        <w:rPr>
          <w:rFonts w:eastAsia="新細明體" w:hint="eastAsia"/>
          <w:u w:val="single"/>
        </w:rPr>
        <w:t>4</w:t>
      </w:r>
      <w:r>
        <w:rPr>
          <w:u w:val="single"/>
        </w:rPr>
        <w:t xml:space="preserve"> </w:t>
      </w:r>
      <w:r>
        <w:t>Conclusion</w:t>
      </w:r>
      <w:r>
        <w:rPr>
          <w:rFonts w:eastAsia="新細明體" w:hint="eastAsia"/>
        </w:rPr>
        <w:t xml:space="preserve"> and Future Work</w:t>
      </w:r>
      <w:bookmarkEnd w:id="228"/>
    </w:p>
    <w:p w14:paraId="5221E284" w14:textId="77777777" w:rsidR="00D95790" w:rsidRDefault="00000000">
      <w:pPr>
        <w:pStyle w:val="2"/>
      </w:pPr>
      <w:bookmarkStart w:id="229" w:name="_Toc139648208"/>
      <w:r>
        <w:rPr>
          <w:rFonts w:eastAsia="新細明體" w:hint="eastAsia"/>
        </w:rPr>
        <w:t>4.1</w:t>
      </w:r>
      <w:r>
        <w:rPr>
          <w:rFonts w:hint="eastAsia"/>
        </w:rPr>
        <w:t xml:space="preserve"> </w:t>
      </w:r>
      <w:r>
        <w:t>C</w:t>
      </w:r>
      <w:r>
        <w:rPr>
          <w:rFonts w:eastAsia="新細明體" w:hint="eastAsia"/>
        </w:rPr>
        <w:t>ONCLUSION</w:t>
      </w:r>
      <w:bookmarkEnd w:id="229"/>
      <w:r>
        <w:t xml:space="preserve"> </w:t>
      </w:r>
    </w:p>
    <w:p w14:paraId="78FBB5CB" w14:textId="77777777" w:rsidR="00D95790" w:rsidRDefault="00000000">
      <w:pPr>
        <w:pStyle w:val="Firstparagraph"/>
        <w:ind w:firstLine="480"/>
      </w:pPr>
      <w:r>
        <w:t>For the evaluation of hand function, ARMT has a significant effect on short-term gain of most hand functions in healthy subjects compared with MT. Except for perception, both ARMT and MT have found improvement in healthy subjects. The evidence for the conclusion of fNIRS analysis is relatively insufficient, but based on the current analysis, ARMT and MT may have similar excitation patterns in these two brain regions of healthy subjects. As a rehabilitation system positioned between MT and VRMT, ARMT not only has a higher sense of immersion than MT, but also has higher portability and environmental adaptability than VRMT, and novel sensory stimuli have a great chance to attract use the interest and willingness to use of the patient is a part that cannot be ignored in a long-term stroke rehabilitation program.</w:t>
      </w:r>
    </w:p>
    <w:p w14:paraId="6B7A36C3" w14:textId="77777777" w:rsidR="00D95790" w:rsidRDefault="00000000">
      <w:pPr>
        <w:pStyle w:val="Firstparagraph"/>
        <w:ind w:firstLine="480"/>
      </w:pPr>
      <w: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stroke trial subjects should be recruited.</w:t>
      </w:r>
    </w:p>
    <w:p w14:paraId="224C2E29" w14:textId="77777777" w:rsidR="00D95790" w:rsidRDefault="00000000">
      <w:pPr>
        <w:pStyle w:val="2"/>
        <w:rPr>
          <w:rFonts w:eastAsia="新細明體"/>
        </w:rPr>
      </w:pPr>
      <w:bookmarkStart w:id="230" w:name="_Toc139648209"/>
      <w:r>
        <w:rPr>
          <w:rFonts w:eastAsia="新細明體" w:hint="eastAsia"/>
        </w:rPr>
        <w:t>4.2</w:t>
      </w:r>
      <w:r>
        <w:rPr>
          <w:rFonts w:hint="eastAsia"/>
        </w:rPr>
        <w:t xml:space="preserve"> L</w:t>
      </w:r>
      <w:r>
        <w:rPr>
          <w:rFonts w:eastAsia="新細明體" w:hint="eastAsia"/>
        </w:rPr>
        <w:t>IMITATION</w:t>
      </w:r>
      <w:bookmarkEnd w:id="230"/>
    </w:p>
    <w:p w14:paraId="5F93B28F" w14:textId="04063010" w:rsidR="00D95790" w:rsidRDefault="004F43B6">
      <w:pPr>
        <w:ind w:firstLine="480"/>
      </w:pPr>
      <w:ins w:id="231" w:author="黃柏瑜" w:date="2023-07-17T16:45:00Z">
        <w:r>
          <w:t>T</w:t>
        </w:r>
        <w:r w:rsidRPr="004F43B6">
          <w:t xml:space="preserve">he </w:t>
        </w:r>
        <w:r>
          <w:t xml:space="preserve">first </w:t>
        </w:r>
        <w:r w:rsidRPr="004F43B6">
          <w:t xml:space="preserve">limitation of the study is ARMT’s defect, the user must try to avoid other people appearing in the background when using it, otherwise it will cause </w:t>
        </w:r>
      </w:ins>
      <w:ins w:id="232" w:author="黃柏瑜" w:date="2023-07-17T17:02:00Z">
        <w:r w:rsidR="00CF1F8F">
          <w:t>i</w:t>
        </w:r>
        <w:r w:rsidR="00CF1F8F" w:rsidRPr="00CF1F8F">
          <w:t>ncorrect rendering of the background portrait to the mirror side</w:t>
        </w:r>
      </w:ins>
      <w:ins w:id="233" w:author="黃柏瑜" w:date="2023-07-17T16:45:00Z">
        <w:r>
          <w:t xml:space="preserve">. </w:t>
        </w:r>
      </w:ins>
      <w:r w:rsidR="00000000">
        <w:t>The</w:t>
      </w:r>
      <w:ins w:id="234" w:author="黃柏瑜" w:date="2023-07-17T16:46:00Z">
        <w:r>
          <w:t xml:space="preserve"> next</w:t>
        </w:r>
      </w:ins>
      <w:r w:rsidR="00000000">
        <w:t xml:space="preserve"> limitation </w:t>
      </w:r>
      <w:ins w:id="235" w:author="黃柏瑜" w:date="2023-07-17T16:46:00Z">
        <w:r>
          <w:t>is the</w:t>
        </w:r>
      </w:ins>
      <w:ins w:id="236" w:author="黃柏瑜" w:date="2023-07-17T17:02:00Z">
        <w:r w:rsidR="00CF1F8F">
          <w:t xml:space="preserve"> subject criteria </w:t>
        </w:r>
      </w:ins>
      <w:ins w:id="237" w:author="黃柏瑜" w:date="2023-07-17T17:03:00Z">
        <w:r w:rsidR="00CF1F8F">
          <w:t xml:space="preserve">in </w:t>
        </w:r>
      </w:ins>
      <w:del w:id="238" w:author="黃柏瑜" w:date="2023-07-17T16:46:00Z">
        <w:r w:rsidR="00000000" w:rsidDel="004F43B6">
          <w:delText xml:space="preserve">of </w:delText>
        </w:r>
      </w:del>
      <w:r w:rsidR="00000000">
        <w:t>this pilot study</w:t>
      </w:r>
      <w:ins w:id="239" w:author="黃柏瑜" w:date="2023-07-17T16:47:00Z">
        <w:r>
          <w:t>,</w:t>
        </w:r>
      </w:ins>
      <w:r w:rsidR="00000000">
        <w:t xml:space="preserve"> </w:t>
      </w:r>
      <w:del w:id="240" w:author="黃柏瑜" w:date="2023-07-17T16:47:00Z">
        <w:r w:rsidR="00000000" w:rsidDel="004F43B6">
          <w:delText xml:space="preserve">is that </w:delText>
        </w:r>
      </w:del>
      <w:r w:rsidR="00000000">
        <w:t xml:space="preserve">the healthy subjects included did not have a history of stroke or any brain damage. Therefore, their blood perfusion signal response in the certain cortex may not be representative of the general behavior of </w:t>
      </w:r>
      <w:r w:rsidR="00000000">
        <w:lastRenderedPageBreak/>
        <w:t>stroke patients. Subjects with a history of stroke or hemiplegia will be considered to participate in the experiment in the future.</w:t>
      </w:r>
    </w:p>
    <w:p w14:paraId="4BCF4918" w14:textId="0BD95180" w:rsidR="00D74C53" w:rsidRDefault="00000000">
      <w:pPr>
        <w:ind w:firstLine="480"/>
        <w:rPr>
          <w:ins w:id="241" w:author="黃柏瑜" w:date="2023-07-17T16:49:00Z"/>
        </w:rPr>
      </w:pPr>
      <w:r>
        <w:t>The possible flaws in the experimental design can also be found from the experimental results. The block average method and the GLM regression method produced inconsistent results, indicating that the experiment may have missed some uncontrolled variables.</w:t>
      </w:r>
      <w:del w:id="242" w:author="黃柏瑜" w:date="2023-07-17T16:50:00Z">
        <w:r w:rsidDel="00D74C53">
          <w:delText xml:space="preserve"> It may be that the guidance from the movement is not careful enough,</w:delText>
        </w:r>
      </w:del>
      <w:r>
        <w:t xml:space="preserve"> </w:t>
      </w:r>
      <w:ins w:id="243" w:author="黃柏瑜" w:date="2023-07-17T16:51:00Z">
        <w:r w:rsidR="00D74C53">
          <w:t>For example, we fou</w:t>
        </w:r>
      </w:ins>
      <w:ins w:id="244" w:author="黃柏瑜" w:date="2023-07-17T16:52:00Z">
        <w:r w:rsidR="00D74C53">
          <w:t xml:space="preserve">nd that </w:t>
        </w:r>
      </w:ins>
      <w:ins w:id="245" w:author="黃柏瑜" w:date="2023-07-17T16:51:00Z">
        <w:r w:rsidR="00D74C53">
          <w:t>t</w:t>
        </w:r>
      </w:ins>
      <w:ins w:id="246" w:author="黃柏瑜" w:date="2023-07-17T16:49:00Z">
        <w:r w:rsidR="00D74C53" w:rsidRPr="00D74C53">
          <w:t>he specification for the action</w:t>
        </w:r>
      </w:ins>
      <w:ins w:id="247" w:author="黃柏瑜" w:date="2023-07-17T16:50:00Z">
        <w:r w:rsidR="00D74C53">
          <w:t xml:space="preserve"> </w:t>
        </w:r>
        <w:r w:rsidR="00D74C53" w:rsidRPr="00D74C53">
          <w:t>guidance</w:t>
        </w:r>
      </w:ins>
      <w:ins w:id="248" w:author="黃柏瑜" w:date="2023-07-17T16:51:00Z">
        <w:r w:rsidR="00D74C53">
          <w:t xml:space="preserve"> </w:t>
        </w:r>
      </w:ins>
      <w:ins w:id="249" w:author="黃柏瑜" w:date="2023-07-17T16:49:00Z">
        <w:r w:rsidR="00D74C53" w:rsidRPr="00D74C53">
          <w:t>is not very finely defined in the experiment</w:t>
        </w:r>
      </w:ins>
      <w:ins w:id="250" w:author="黃柏瑜" w:date="2023-07-17T16:51:00Z">
        <w:r w:rsidR="00D74C53">
          <w:t xml:space="preserve"> after </w:t>
        </w:r>
      </w:ins>
      <w:ins w:id="251" w:author="黃柏瑜" w:date="2023-07-17T16:52:00Z">
        <w:r w:rsidR="00D74C53">
          <w:t>performing the clinical trial experiment.</w:t>
        </w:r>
      </w:ins>
      <w:ins w:id="252" w:author="黃柏瑜" w:date="2023-07-17T16:53:00Z">
        <w:r w:rsidR="00D74C53">
          <w:t xml:space="preserve"> In</w:t>
        </w:r>
      </w:ins>
      <w:ins w:id="253" w:author="黃柏瑜" w:date="2023-07-17T16:52:00Z">
        <w:r w:rsidR="00D74C53">
          <w:t xml:space="preserve"> 30 second pinch trial </w:t>
        </w:r>
      </w:ins>
      <w:ins w:id="254" w:author="黃柏瑜" w:date="2023-07-17T16:53:00Z">
        <w:r w:rsidR="00D74C53">
          <w:t>of</w:t>
        </w:r>
      </w:ins>
      <w:ins w:id="255" w:author="黃柏瑜" w:date="2023-07-17T16:52:00Z">
        <w:r w:rsidR="00D74C53">
          <w:t xml:space="preserve"> the </w:t>
        </w:r>
      </w:ins>
      <w:ins w:id="256" w:author="黃柏瑜" w:date="2023-07-17T16:53:00Z">
        <w:r w:rsidR="00D74C53">
          <w:t xml:space="preserve">block design for fNIRS measurement stage, </w:t>
        </w:r>
      </w:ins>
      <w:ins w:id="257" w:author="黃柏瑜" w:date="2023-07-17T16:56:00Z">
        <w:r w:rsidR="00D74C53">
          <w:t>d</w:t>
        </w:r>
        <w:r w:rsidR="00D74C53" w:rsidRPr="00D74C53">
          <w:t>ifferent subjects have different pinching habits, such as the direction the palm is facing, the force of pinching, and the degree of finger bending</w:t>
        </w:r>
        <w:r w:rsidR="00D74C53">
          <w:t>.</w:t>
        </w:r>
      </w:ins>
      <w:ins w:id="258" w:author="黃柏瑜" w:date="2023-07-17T16:57:00Z">
        <w:r w:rsidR="00D74C53">
          <w:t xml:space="preserve"> </w:t>
        </w:r>
      </w:ins>
      <w:ins w:id="259" w:author="黃柏瑜" w:date="2023-07-17T16:56:00Z">
        <w:r w:rsidR="00D74C53">
          <w:t>Ins</w:t>
        </w:r>
      </w:ins>
      <w:ins w:id="260" w:author="黃柏瑜" w:date="2023-07-17T16:57:00Z">
        <w:r w:rsidR="00D74C53">
          <w:t xml:space="preserve">tead of controlling the </w:t>
        </w:r>
        <w:r w:rsidR="00D74C53" w:rsidRPr="00D74C53">
          <w:t>frequency of pinching</w:t>
        </w:r>
        <w:r w:rsidR="00D74C53">
          <w:t>, t</w:t>
        </w:r>
      </w:ins>
      <w:ins w:id="261" w:author="黃柏瑜" w:date="2023-07-17T16:56:00Z">
        <w:r w:rsidR="00D74C53">
          <w:t>hose differences could be regulated in the future experiment.</w:t>
        </w:r>
      </w:ins>
    </w:p>
    <w:p w14:paraId="403605B8" w14:textId="1B238B92" w:rsidR="00D95790" w:rsidRDefault="00000000">
      <w:pPr>
        <w:ind w:firstLine="480"/>
        <w:rPr>
          <w:rFonts w:eastAsia="新細明體"/>
        </w:rPr>
      </w:pPr>
      <w:del w:id="262" w:author="黃柏瑜" w:date="2023-07-17T16:58:00Z">
        <w:r w:rsidDel="0063746E">
          <w:delText>or it may be u</w:delText>
        </w:r>
      </w:del>
      <w:ins w:id="263" w:author="黃柏瑜" w:date="2023-07-17T16:58:00Z">
        <w:r w:rsidR="0063746E">
          <w:t>U</w:t>
        </w:r>
      </w:ins>
      <w:r>
        <w:t>nstable and unpredictable fNIRS signals</w:t>
      </w:r>
      <w:r>
        <w:rPr>
          <w:rFonts w:eastAsia="新細明體" w:hint="eastAsia"/>
        </w:rPr>
        <w:t xml:space="preserve"> in between different subjects</w:t>
      </w:r>
      <w:ins w:id="264" w:author="黃柏瑜" w:date="2023-07-17T16:58:00Z">
        <w:r w:rsidR="0063746E">
          <w:rPr>
            <w:rFonts w:eastAsia="新細明體"/>
          </w:rPr>
          <w:t xml:space="preserve"> is another found of e</w:t>
        </w:r>
        <w:r w:rsidR="0063746E" w:rsidRPr="0063746E">
          <w:rPr>
            <w:rFonts w:eastAsia="新細明體"/>
          </w:rPr>
          <w:t>xperimental flaws</w:t>
        </w:r>
      </w:ins>
      <w:r>
        <w:t>. How to obtain the well quality optical signal will be a big challenge for using fNIRS as a benchmark for brain activation quantification.</w:t>
      </w:r>
      <w:r>
        <w:rPr>
          <w:rFonts w:eastAsia="新細明體" w:hint="eastAsia"/>
        </w:rPr>
        <w:t xml:space="preserve"> In previous literature survey, some of the researcher utilized EEG for analyzing the intervention influence though the method cannot have spatial resolution comparable to fNIRS, EEG is easier to prepare than fNIRS in the pre-experimental </w:t>
      </w:r>
      <w:r>
        <w:rPr>
          <w:rFonts w:eastAsia="新細明體"/>
        </w:rPr>
        <w:t>setting and</w:t>
      </w:r>
      <w:r>
        <w:rPr>
          <w:rFonts w:eastAsia="新細明體" w:hint="eastAsia"/>
        </w:rPr>
        <w:t xml:space="preserve"> has relatively stable signal quality for different subjects. In terms of results, in this study, we did not effectively use the spatial resolution of fNIRS to achieve a more refined analysis of brain activity. This is because the signal quality among fNIRS channels has not been well set in this study, so the analysis stage can only estimate the activity trend of a specific brain region by averaging a wide range of channels. In this situation, EEG may be a more appropriate choice for pilot experiments that require the collection of large amounts of trend data.</w:t>
      </w:r>
    </w:p>
    <w:p w14:paraId="738641A7" w14:textId="77777777" w:rsidR="00D95790" w:rsidRDefault="00000000">
      <w:pPr>
        <w:ind w:firstLine="480"/>
      </w:pPr>
      <w:r>
        <w:t xml:space="preserve">Another flaws in lack of the third control group to handle the condition that the ARMT group result has no significant result comparing to the MT group. </w:t>
      </w:r>
      <w:r>
        <w:rPr>
          <w:rFonts w:hint="eastAsia"/>
        </w:rPr>
        <w:t xml:space="preserve">Our statistical results cannot confirm whether MT or ARMT has different effects on the brain regions of the subjects than the movement of the </w:t>
      </w:r>
      <w:r>
        <w:rPr>
          <w:rFonts w:eastAsia="新細明體" w:hint="eastAsia"/>
        </w:rPr>
        <w:t xml:space="preserve">one side healthy </w:t>
      </w:r>
      <w:r>
        <w:rPr>
          <w:rFonts w:hint="eastAsia"/>
        </w:rPr>
        <w:t xml:space="preserve">hand </w:t>
      </w:r>
      <w:r>
        <w:rPr>
          <w:rFonts w:eastAsia="新細明體" w:hint="eastAsia"/>
        </w:rPr>
        <w:t>solely</w:t>
      </w:r>
      <w:r>
        <w:rPr>
          <w:rFonts w:hint="eastAsia"/>
        </w:rPr>
        <w:t>, and as evidence that may promote neuroplasticity.</w:t>
      </w:r>
      <w:r>
        <w:rPr>
          <w:rFonts w:eastAsia="新細明體" w:hint="eastAsia"/>
        </w:rPr>
        <w:t xml:space="preserve"> </w:t>
      </w:r>
      <w:r>
        <w:t>Adding a group that signally acquire the fNIRS signal when subjects moving one side of their hand without any kinds of intervention may can be a baseline to evaluate the activation level difference of intervention.</w:t>
      </w:r>
    </w:p>
    <w:p w14:paraId="6AEA1A8E" w14:textId="77777777" w:rsidR="00D95790" w:rsidRDefault="00000000">
      <w:pPr>
        <w:pStyle w:val="2"/>
        <w:rPr>
          <w:rFonts w:eastAsia="新細明體"/>
        </w:rPr>
      </w:pPr>
      <w:bookmarkStart w:id="265" w:name="_Toc139648210"/>
      <w:r>
        <w:rPr>
          <w:rFonts w:eastAsia="新細明體" w:hint="eastAsia"/>
        </w:rPr>
        <w:lastRenderedPageBreak/>
        <w:t>4</w:t>
      </w:r>
      <w:r>
        <w:t>.</w:t>
      </w:r>
      <w:r>
        <w:rPr>
          <w:rFonts w:eastAsia="新細明體" w:hint="eastAsia"/>
        </w:rPr>
        <w:t>3</w:t>
      </w:r>
      <w:r>
        <w:rPr>
          <w:rFonts w:hint="eastAsia"/>
        </w:rPr>
        <w:t xml:space="preserve"> F</w:t>
      </w:r>
      <w:r>
        <w:rPr>
          <w:rFonts w:eastAsia="新細明體" w:hint="eastAsia"/>
        </w:rPr>
        <w:t>UTURE WORK</w:t>
      </w:r>
      <w:bookmarkEnd w:id="265"/>
    </w:p>
    <w:p w14:paraId="3209A2A3" w14:textId="77777777" w:rsidR="00D95790" w:rsidRDefault="00000000">
      <w:pPr>
        <w:ind w:firstLine="480"/>
        <w:rPr>
          <w:rFonts w:eastAsia="新細明體"/>
        </w:rPr>
      </w:pPr>
      <w:r>
        <w:t xml:space="preserve">ARMT is still in the development stage, and the possible future development route can be roughly drawn up from the results of pioneer experiments. First, as the direction of home rehabilitation and telemedicine-type medical equipment, ARMT needs to be able to collect various data from users and send them back to the therapist for reference, and to provide routine or personalized guidance as a way for users to use when the situation without the supervision of the therapist. For this reason, it is a serious and practical direction to develop hand trajectory tracking algorithms </w:t>
      </w:r>
      <w:proofErr w:type="gramStart"/>
      <w:r>
        <w:t>on the basis of</w:t>
      </w:r>
      <w:proofErr w:type="gramEnd"/>
      <w:r>
        <w:t xml:space="preserve"> the existing ones; the second is to try to improve the interaction between the ARMT system and users and improve the compliance and entertainment of patients during rehabilitation, so that it is less likely to feel boring during the rehabilitation process. Designing a task-oriented gameplay reconstruction scheme in the ARMT system can be one of the directions for future development.</w:t>
      </w:r>
    </w:p>
    <w:p w14:paraId="36B11F8E" w14:textId="77777777" w:rsidR="00D95790" w:rsidRDefault="00000000">
      <w:pPr>
        <w:spacing w:line="240" w:lineRule="auto"/>
        <w:ind w:firstLine="480"/>
        <w:jc w:val="left"/>
        <w:rPr>
          <w:rFonts w:eastAsia="新細明體"/>
        </w:rPr>
      </w:pPr>
      <w:r>
        <w:rPr>
          <w:rFonts w:eastAsia="新細明體"/>
        </w:rPr>
        <w:br w:type="page"/>
      </w:r>
    </w:p>
    <w:p w14:paraId="44146A58" w14:textId="77777777" w:rsidR="00D95790" w:rsidRDefault="00000000">
      <w:pPr>
        <w:pStyle w:val="2"/>
        <w:jc w:val="center"/>
        <w:rPr>
          <w:rFonts w:eastAsia="新細明體"/>
        </w:rPr>
      </w:pPr>
      <w:bookmarkStart w:id="266" w:name="_Toc139648211"/>
      <w:r>
        <w:rPr>
          <w:rFonts w:eastAsia="新細明體"/>
        </w:rPr>
        <w:lastRenderedPageBreak/>
        <w:t>References</w:t>
      </w:r>
      <w:bookmarkEnd w:id="266"/>
    </w:p>
    <w:p w14:paraId="4FCE88EE" w14:textId="20D52763" w:rsidR="001363E0" w:rsidRPr="001363E0" w:rsidRDefault="00000000" w:rsidP="00BF4A9A">
      <w:pPr>
        <w:pStyle w:val="EndNoteCategoryHeading"/>
        <w:ind w:firstLineChars="0" w:firstLine="0"/>
      </w:pPr>
      <w:r>
        <w:fldChar w:fldCharType="begin"/>
      </w:r>
      <w:r>
        <w:instrText xml:space="preserve"> ADDIN EN.REFLIST </w:instrText>
      </w:r>
      <w:r>
        <w:fldChar w:fldCharType="separate"/>
      </w:r>
    </w:p>
    <w:p w14:paraId="5323518C" w14:textId="77777777" w:rsidR="001363E0" w:rsidRPr="001363E0" w:rsidRDefault="001363E0" w:rsidP="00BF4A9A">
      <w:pPr>
        <w:pStyle w:val="EndNoteBibliography"/>
        <w:ind w:left="720" w:firstLineChars="0" w:firstLine="0"/>
        <w:rPr>
          <w:noProof/>
        </w:rPr>
      </w:pPr>
      <w:r w:rsidRPr="001363E0">
        <w:rPr>
          <w:noProof/>
        </w:rPr>
        <w:t>[1]</w:t>
      </w:r>
      <w:r w:rsidRPr="001363E0">
        <w:rPr>
          <w:noProof/>
        </w:rPr>
        <w:tab/>
        <w:t xml:space="preserve">B. H. Dobkin, </w:t>
      </w:r>
      <w:r w:rsidRPr="001363E0">
        <w:rPr>
          <w:i/>
          <w:noProof/>
        </w:rPr>
        <w:t>The clinical science of neurologic rehabilitation</w:t>
      </w:r>
      <w:r w:rsidRPr="001363E0">
        <w:rPr>
          <w:noProof/>
        </w:rPr>
        <w:t>. Oxford University Press, 2003.</w:t>
      </w:r>
    </w:p>
    <w:p w14:paraId="2C7804C7" w14:textId="77777777" w:rsidR="001363E0" w:rsidRPr="001363E0" w:rsidRDefault="001363E0" w:rsidP="00BF4A9A">
      <w:pPr>
        <w:pStyle w:val="EndNoteBibliography"/>
        <w:ind w:left="720" w:firstLineChars="0" w:firstLine="0"/>
        <w:rPr>
          <w:noProof/>
        </w:rPr>
      </w:pPr>
      <w:r w:rsidRPr="001363E0">
        <w:rPr>
          <w:noProof/>
        </w:rPr>
        <w:t>[2]</w:t>
      </w:r>
      <w:r w:rsidRPr="001363E0">
        <w:rPr>
          <w:noProof/>
        </w:rPr>
        <w:tab/>
        <w:t>R. Teasell</w:t>
      </w:r>
      <w:r w:rsidRPr="001363E0">
        <w:rPr>
          <w:i/>
          <w:noProof/>
        </w:rPr>
        <w:t xml:space="preserve"> et al.</w:t>
      </w:r>
      <w:r w:rsidRPr="001363E0">
        <w:rPr>
          <w:noProof/>
        </w:rPr>
        <w:t xml:space="preserve">, “Canadian stroke best practice recommendations: rehabilitation, recovery, and community participation following stroke. Part one: rehabilitation and recovery following stroke; update 2019,” </w:t>
      </w:r>
      <w:r w:rsidRPr="001363E0">
        <w:rPr>
          <w:i/>
          <w:noProof/>
        </w:rPr>
        <w:t xml:space="preserve">International Journal of Stroke, </w:t>
      </w:r>
      <w:r w:rsidRPr="001363E0">
        <w:rPr>
          <w:noProof/>
        </w:rPr>
        <w:t>vol. 15, no. 7, pp. 763-788, 2020.</w:t>
      </w:r>
    </w:p>
    <w:p w14:paraId="4BCBBDC1" w14:textId="77777777" w:rsidR="001363E0" w:rsidRPr="001363E0" w:rsidRDefault="001363E0" w:rsidP="00BF4A9A">
      <w:pPr>
        <w:pStyle w:val="EndNoteBibliography"/>
        <w:ind w:left="720" w:firstLineChars="0" w:firstLine="0"/>
        <w:rPr>
          <w:noProof/>
        </w:rPr>
      </w:pPr>
      <w:r w:rsidRPr="001363E0">
        <w:rPr>
          <w:noProof/>
        </w:rPr>
        <w:t>[3]</w:t>
      </w:r>
      <w:r w:rsidRPr="001363E0">
        <w:rPr>
          <w:noProof/>
        </w:rPr>
        <w:tab/>
        <w:t xml:space="preserve">V. S. Ramachandran, D. Rogers-Ramachandran, and S. Cobb, “Touching the phantom limb,” </w:t>
      </w:r>
      <w:r w:rsidRPr="001363E0">
        <w:rPr>
          <w:i/>
          <w:noProof/>
        </w:rPr>
        <w:t xml:space="preserve">Nature, </w:t>
      </w:r>
      <w:r w:rsidRPr="001363E0">
        <w:rPr>
          <w:noProof/>
        </w:rPr>
        <w:t>vol. 377, pp. 489-490, 1995.</w:t>
      </w:r>
    </w:p>
    <w:p w14:paraId="4A9221E8" w14:textId="77777777" w:rsidR="001363E0" w:rsidRPr="001363E0" w:rsidRDefault="001363E0" w:rsidP="00BF4A9A">
      <w:pPr>
        <w:pStyle w:val="EndNoteBibliography"/>
        <w:ind w:left="720" w:firstLineChars="0" w:firstLine="0"/>
        <w:rPr>
          <w:noProof/>
        </w:rPr>
      </w:pPr>
      <w:r w:rsidRPr="001363E0">
        <w:rPr>
          <w:noProof/>
        </w:rPr>
        <w:t>[4]</w:t>
      </w:r>
      <w:r w:rsidRPr="001363E0">
        <w:rPr>
          <w:noProof/>
        </w:rPr>
        <w:tab/>
        <w:t xml:space="preserve">C.-W. Lin, L.-C. Kuo, Y.-C. Lin, F.-C. Su, Y.-A. Lin, and H.-Y. Hsu, “Development and testing of a virtual reality mirror therapy system for the sensorimotor performance of upper extremity: A pilot randomized controlled trial,” </w:t>
      </w:r>
      <w:r w:rsidRPr="001363E0">
        <w:rPr>
          <w:i/>
          <w:noProof/>
        </w:rPr>
        <w:t xml:space="preserve">IEEE Access, </w:t>
      </w:r>
      <w:r w:rsidRPr="001363E0">
        <w:rPr>
          <w:noProof/>
        </w:rPr>
        <w:t>vol. 9, pp. 14725-14734, 2021.</w:t>
      </w:r>
    </w:p>
    <w:p w14:paraId="0EC29AAE" w14:textId="77777777" w:rsidR="001363E0" w:rsidRPr="001363E0" w:rsidRDefault="001363E0" w:rsidP="00BF4A9A">
      <w:pPr>
        <w:pStyle w:val="EndNoteBibliography"/>
        <w:ind w:left="720" w:firstLineChars="0" w:firstLine="0"/>
        <w:rPr>
          <w:noProof/>
        </w:rPr>
      </w:pPr>
      <w:r w:rsidRPr="001363E0">
        <w:rPr>
          <w:noProof/>
        </w:rPr>
        <w:t>[5]</w:t>
      </w:r>
      <w:r w:rsidRPr="001363E0">
        <w:rPr>
          <w:noProof/>
        </w:rPr>
        <w:tab/>
        <w:t xml:space="preserve">C.-W. Lin, L.-C. Kuo, Y.-C. Lin, F.-C. Su, T.-H. Yang, and H.-Y. Hsu, “Effects of a virtual reality–based mirror therapy program on improving sensorimotor function of hands in chronic stroke patients: a randomized controlled trial,” </w:t>
      </w:r>
      <w:r w:rsidRPr="001363E0">
        <w:rPr>
          <w:i/>
          <w:noProof/>
        </w:rPr>
        <w:t xml:space="preserve">Neurorehabilitation and Neural Repair, </w:t>
      </w:r>
      <w:r w:rsidRPr="001363E0">
        <w:rPr>
          <w:noProof/>
        </w:rPr>
        <w:t>vol. 36, no. 6, pp. 335-345, 2022.</w:t>
      </w:r>
    </w:p>
    <w:p w14:paraId="61E1AC53" w14:textId="77777777" w:rsidR="001363E0" w:rsidRPr="001363E0" w:rsidRDefault="001363E0" w:rsidP="00BF4A9A">
      <w:pPr>
        <w:pStyle w:val="EndNoteBibliography"/>
        <w:ind w:left="720" w:firstLineChars="0" w:firstLine="0"/>
        <w:rPr>
          <w:noProof/>
        </w:rPr>
      </w:pPr>
      <w:r w:rsidRPr="001363E0">
        <w:rPr>
          <w:noProof/>
        </w:rPr>
        <w:t>[6]</w:t>
      </w:r>
      <w:r w:rsidRPr="001363E0">
        <w:rPr>
          <w:noProof/>
        </w:rPr>
        <w:tab/>
        <w:t xml:space="preserve">(2021). </w:t>
      </w:r>
      <w:r w:rsidRPr="001363E0">
        <w:rPr>
          <w:i/>
          <w:noProof/>
        </w:rPr>
        <w:t>Global strategy on digital health 2020-2025</w:t>
      </w:r>
      <w:r w:rsidRPr="001363E0">
        <w:rPr>
          <w:noProof/>
        </w:rPr>
        <w:t xml:space="preserve">. </w:t>
      </w:r>
    </w:p>
    <w:p w14:paraId="7FCBC2C7" w14:textId="77777777" w:rsidR="001363E0" w:rsidRPr="001363E0" w:rsidRDefault="001363E0" w:rsidP="00BF4A9A">
      <w:pPr>
        <w:pStyle w:val="EndNoteBibliography"/>
        <w:ind w:left="720" w:firstLineChars="0" w:firstLine="0"/>
        <w:rPr>
          <w:noProof/>
        </w:rPr>
      </w:pPr>
      <w:r w:rsidRPr="001363E0">
        <w:rPr>
          <w:noProof/>
        </w:rPr>
        <w:t>[7]</w:t>
      </w:r>
      <w:r w:rsidRPr="001363E0">
        <w:rPr>
          <w:noProof/>
        </w:rPr>
        <w:tab/>
        <w:t xml:space="preserve">M. Costandi, </w:t>
      </w:r>
      <w:r w:rsidRPr="001363E0">
        <w:rPr>
          <w:i/>
          <w:noProof/>
        </w:rPr>
        <w:t>Neuroplasticity</w:t>
      </w:r>
      <w:r w:rsidRPr="001363E0">
        <w:rPr>
          <w:noProof/>
        </w:rPr>
        <w:t>. MIt Press, 2016.</w:t>
      </w:r>
    </w:p>
    <w:p w14:paraId="784A0DED" w14:textId="77777777" w:rsidR="001363E0" w:rsidRPr="001363E0" w:rsidRDefault="001363E0" w:rsidP="00BF4A9A">
      <w:pPr>
        <w:pStyle w:val="EndNoteBibliography"/>
        <w:ind w:left="720" w:firstLineChars="0" w:firstLine="0"/>
        <w:rPr>
          <w:noProof/>
        </w:rPr>
      </w:pPr>
      <w:r w:rsidRPr="001363E0">
        <w:rPr>
          <w:noProof/>
        </w:rPr>
        <w:t>[8]</w:t>
      </w:r>
      <w:r w:rsidRPr="001363E0">
        <w:rPr>
          <w:noProof/>
        </w:rPr>
        <w:tab/>
        <w:t xml:space="preserve">M. Maier, B. R. Ballester, and P. F. Verschure, “Principles of neurorehabilitation after stroke based on motor learning and brain plasticity mechanisms,” </w:t>
      </w:r>
      <w:r w:rsidRPr="001363E0">
        <w:rPr>
          <w:i/>
          <w:noProof/>
        </w:rPr>
        <w:t xml:space="preserve">Frontiers in systems neuroscience, </w:t>
      </w:r>
      <w:r w:rsidRPr="001363E0">
        <w:rPr>
          <w:noProof/>
        </w:rPr>
        <w:t>vol. 13, p. 74, 2019.</w:t>
      </w:r>
    </w:p>
    <w:p w14:paraId="05D1CB3E" w14:textId="77777777" w:rsidR="001363E0" w:rsidRPr="001363E0" w:rsidRDefault="001363E0" w:rsidP="00BF4A9A">
      <w:pPr>
        <w:pStyle w:val="EndNoteBibliography"/>
        <w:ind w:left="720" w:firstLineChars="0" w:firstLine="0"/>
        <w:rPr>
          <w:noProof/>
        </w:rPr>
      </w:pPr>
      <w:r w:rsidRPr="001363E0">
        <w:rPr>
          <w:noProof/>
        </w:rPr>
        <w:t>[9]</w:t>
      </w:r>
      <w:r w:rsidRPr="001363E0">
        <w:rPr>
          <w:noProof/>
        </w:rPr>
        <w:tab/>
        <w:t xml:space="preserve">E. Fuchs and G. Flügge, “Adult neuroplasticity: more than 40 years of research,” </w:t>
      </w:r>
      <w:r w:rsidRPr="001363E0">
        <w:rPr>
          <w:i/>
          <w:noProof/>
        </w:rPr>
        <w:t xml:space="preserve">Neural plasticity, </w:t>
      </w:r>
      <w:r w:rsidRPr="001363E0">
        <w:rPr>
          <w:noProof/>
        </w:rPr>
        <w:t>vol. 2014, 2014.</w:t>
      </w:r>
    </w:p>
    <w:p w14:paraId="1F6C90A2" w14:textId="77777777" w:rsidR="001363E0" w:rsidRPr="001363E0" w:rsidRDefault="001363E0" w:rsidP="00BF4A9A">
      <w:pPr>
        <w:pStyle w:val="EndNoteBibliography"/>
        <w:ind w:left="720" w:firstLineChars="0" w:firstLine="0"/>
        <w:rPr>
          <w:noProof/>
        </w:rPr>
      </w:pPr>
      <w:r w:rsidRPr="001363E0">
        <w:rPr>
          <w:noProof/>
        </w:rPr>
        <w:t>[10]</w:t>
      </w:r>
      <w:r w:rsidRPr="001363E0">
        <w:rPr>
          <w:noProof/>
        </w:rPr>
        <w:tab/>
        <w:t>J. Shaffner, “Neuroplasticity and clinical practice: building brain power for health. Front Psychol. 2016; 7: 1118,” ed, 2016.</w:t>
      </w:r>
    </w:p>
    <w:p w14:paraId="748E9329" w14:textId="77777777" w:rsidR="001363E0" w:rsidRPr="001363E0" w:rsidRDefault="001363E0" w:rsidP="00BF4A9A">
      <w:pPr>
        <w:pStyle w:val="EndNoteBibliography"/>
        <w:ind w:left="720" w:firstLineChars="0" w:firstLine="0"/>
        <w:rPr>
          <w:noProof/>
        </w:rPr>
      </w:pPr>
      <w:r w:rsidRPr="001363E0">
        <w:rPr>
          <w:noProof/>
        </w:rPr>
        <w:t>[11]</w:t>
      </w:r>
      <w:r w:rsidRPr="001363E0">
        <w:rPr>
          <w:noProof/>
        </w:rPr>
        <w:tab/>
        <w:t xml:space="preserve">M. Hallett, “Neuroplasticity and rehabilitation,” </w:t>
      </w:r>
      <w:r w:rsidRPr="001363E0">
        <w:rPr>
          <w:i/>
          <w:noProof/>
        </w:rPr>
        <w:t xml:space="preserve">Journal of Rehabilitation Research and Development, </w:t>
      </w:r>
      <w:r w:rsidRPr="001363E0">
        <w:rPr>
          <w:noProof/>
        </w:rPr>
        <w:t>vol. 42, no. 4, p. R17, 2005.</w:t>
      </w:r>
    </w:p>
    <w:p w14:paraId="3CF2A1B5" w14:textId="77777777" w:rsidR="001363E0" w:rsidRPr="001363E0" w:rsidRDefault="001363E0" w:rsidP="00BF4A9A">
      <w:pPr>
        <w:pStyle w:val="EndNoteBibliography"/>
        <w:ind w:left="720" w:firstLineChars="0" w:firstLine="0"/>
        <w:rPr>
          <w:noProof/>
        </w:rPr>
      </w:pPr>
      <w:r w:rsidRPr="001363E0">
        <w:rPr>
          <w:noProof/>
        </w:rPr>
        <w:t>[12]</w:t>
      </w:r>
      <w:r w:rsidRPr="001363E0">
        <w:rPr>
          <w:noProof/>
        </w:rPr>
        <w:tab/>
        <w:t xml:space="preserve">A. Pascual-Leone, “Modulation of motor cortical outputs to the reading hand of braille readers,” </w:t>
      </w:r>
      <w:r w:rsidRPr="001363E0">
        <w:rPr>
          <w:i/>
          <w:noProof/>
        </w:rPr>
        <w:t xml:space="preserve">Annals of Neurology, </w:t>
      </w:r>
      <w:r w:rsidRPr="001363E0">
        <w:rPr>
          <w:noProof/>
        </w:rPr>
        <w:t>vol. 34, pp. 33-37, 1993, doi: 10.1002/ana.410340108.</w:t>
      </w:r>
    </w:p>
    <w:p w14:paraId="39C9680C" w14:textId="77777777" w:rsidR="001363E0" w:rsidRPr="001363E0" w:rsidRDefault="001363E0" w:rsidP="00BF4A9A">
      <w:pPr>
        <w:pStyle w:val="EndNoteBibliography"/>
        <w:ind w:left="720" w:firstLineChars="0" w:firstLine="0"/>
        <w:rPr>
          <w:noProof/>
        </w:rPr>
      </w:pPr>
      <w:r w:rsidRPr="001363E0">
        <w:rPr>
          <w:noProof/>
        </w:rPr>
        <w:t>[13]</w:t>
      </w:r>
      <w:r w:rsidRPr="001363E0">
        <w:rPr>
          <w:noProof/>
        </w:rPr>
        <w:tab/>
        <w:t xml:space="preserve">R. J. Nudo, “Functional and structural plasticity in motor cortex: implications for stroke recovery,” </w:t>
      </w:r>
      <w:r w:rsidRPr="001363E0">
        <w:rPr>
          <w:i/>
          <w:noProof/>
        </w:rPr>
        <w:t xml:space="preserve">Physical Medicine and Rehabilitation Clinics, </w:t>
      </w:r>
      <w:r w:rsidRPr="001363E0">
        <w:rPr>
          <w:noProof/>
        </w:rPr>
        <w:t>vol. 14, no. 1, pp. S57-S76, 2003.</w:t>
      </w:r>
    </w:p>
    <w:p w14:paraId="4140E257" w14:textId="77777777" w:rsidR="001363E0" w:rsidRPr="001363E0" w:rsidRDefault="001363E0" w:rsidP="00BF4A9A">
      <w:pPr>
        <w:pStyle w:val="EndNoteBibliography"/>
        <w:ind w:left="720" w:firstLineChars="0" w:firstLine="0"/>
        <w:rPr>
          <w:noProof/>
        </w:rPr>
      </w:pPr>
      <w:r w:rsidRPr="001363E0">
        <w:rPr>
          <w:noProof/>
        </w:rPr>
        <w:t>[14]</w:t>
      </w:r>
      <w:r w:rsidRPr="001363E0">
        <w:rPr>
          <w:noProof/>
        </w:rPr>
        <w:tab/>
        <w:t>J. C. Grotta</w:t>
      </w:r>
      <w:r w:rsidRPr="001363E0">
        <w:rPr>
          <w:i/>
          <w:noProof/>
        </w:rPr>
        <w:t xml:space="preserve"> et al.</w:t>
      </w:r>
      <w:r w:rsidRPr="001363E0">
        <w:rPr>
          <w:noProof/>
        </w:rPr>
        <w:t xml:space="preserve">, “Constraint-induced movement therapy,” </w:t>
      </w:r>
      <w:r w:rsidRPr="001363E0">
        <w:rPr>
          <w:i/>
          <w:noProof/>
        </w:rPr>
        <w:t xml:space="preserve">Stroke, </w:t>
      </w:r>
      <w:r w:rsidRPr="001363E0">
        <w:rPr>
          <w:noProof/>
        </w:rPr>
        <w:t>vol. 35, no. 11_suppl_1, pp. 2699-2701, 2004.</w:t>
      </w:r>
    </w:p>
    <w:p w14:paraId="376A847B" w14:textId="77777777" w:rsidR="001363E0" w:rsidRPr="001363E0" w:rsidRDefault="001363E0" w:rsidP="00BF4A9A">
      <w:pPr>
        <w:pStyle w:val="EndNoteBibliography"/>
        <w:ind w:left="720" w:firstLineChars="0" w:firstLine="0"/>
        <w:rPr>
          <w:noProof/>
        </w:rPr>
      </w:pPr>
      <w:r w:rsidRPr="001363E0">
        <w:rPr>
          <w:noProof/>
        </w:rPr>
        <w:t>[15]</w:t>
      </w:r>
      <w:r w:rsidRPr="001363E0">
        <w:rPr>
          <w:noProof/>
        </w:rPr>
        <w:tab/>
        <w:t xml:space="preserve">M. Hallett, “Plasticity of the human motor cortex and recovery from stroke,” </w:t>
      </w:r>
      <w:r w:rsidRPr="001363E0">
        <w:rPr>
          <w:i/>
          <w:noProof/>
        </w:rPr>
        <w:t xml:space="preserve">Brain research reviews, </w:t>
      </w:r>
      <w:r w:rsidRPr="001363E0">
        <w:rPr>
          <w:noProof/>
        </w:rPr>
        <w:t>vol. 36, no. 2-3, pp. 169-174, 2001.</w:t>
      </w:r>
    </w:p>
    <w:p w14:paraId="60F02681" w14:textId="77777777" w:rsidR="001363E0" w:rsidRPr="001363E0" w:rsidRDefault="001363E0" w:rsidP="00BF4A9A">
      <w:pPr>
        <w:pStyle w:val="EndNoteBibliography"/>
        <w:ind w:left="720" w:firstLineChars="0" w:firstLine="0"/>
        <w:rPr>
          <w:noProof/>
        </w:rPr>
      </w:pPr>
      <w:r w:rsidRPr="001363E0">
        <w:rPr>
          <w:noProof/>
        </w:rPr>
        <w:t>[16]</w:t>
      </w:r>
      <w:r w:rsidRPr="001363E0">
        <w:rPr>
          <w:noProof/>
        </w:rPr>
        <w:tab/>
        <w:t xml:space="preserve">J. Bernhardt, H. Dewey, A. Thrift, and G. Donnan, “Inactive and alone: physical activity within the first 14 days of acute stroke unit care,” </w:t>
      </w:r>
      <w:r w:rsidRPr="001363E0">
        <w:rPr>
          <w:i/>
          <w:noProof/>
        </w:rPr>
        <w:t xml:space="preserve">Stroke, </w:t>
      </w:r>
      <w:r w:rsidRPr="001363E0">
        <w:rPr>
          <w:noProof/>
        </w:rPr>
        <w:t>vol. 35, no. 4, pp. 1005-1009, 2004.</w:t>
      </w:r>
    </w:p>
    <w:p w14:paraId="058D456B" w14:textId="77777777" w:rsidR="001363E0" w:rsidRPr="001363E0" w:rsidRDefault="001363E0" w:rsidP="00BF4A9A">
      <w:pPr>
        <w:pStyle w:val="EndNoteBibliography"/>
        <w:ind w:left="720" w:firstLineChars="0" w:firstLine="0"/>
        <w:rPr>
          <w:noProof/>
        </w:rPr>
      </w:pPr>
      <w:r w:rsidRPr="001363E0">
        <w:rPr>
          <w:noProof/>
        </w:rPr>
        <w:t>[17]</w:t>
      </w:r>
      <w:r w:rsidRPr="001363E0">
        <w:rPr>
          <w:noProof/>
        </w:rPr>
        <w:tab/>
        <w:t>J. Livingston-Thomas</w:t>
      </w:r>
      <w:r w:rsidRPr="001363E0">
        <w:rPr>
          <w:i/>
          <w:noProof/>
        </w:rPr>
        <w:t xml:space="preserve"> et al.</w:t>
      </w:r>
      <w:r w:rsidRPr="001363E0">
        <w:rPr>
          <w:noProof/>
        </w:rPr>
        <w:t xml:space="preserve">, “Exercise and environmental enrichment as enablers of task-specific neuroplasticity and stroke recovery,” </w:t>
      </w:r>
      <w:r w:rsidRPr="001363E0">
        <w:rPr>
          <w:i/>
          <w:noProof/>
        </w:rPr>
        <w:t xml:space="preserve">Neurotherapeutics, </w:t>
      </w:r>
      <w:r w:rsidRPr="001363E0">
        <w:rPr>
          <w:noProof/>
        </w:rPr>
        <w:t>vol. 13, pp. 395-402, 2016.</w:t>
      </w:r>
    </w:p>
    <w:p w14:paraId="5A182EF8" w14:textId="77777777" w:rsidR="001363E0" w:rsidRPr="001363E0" w:rsidRDefault="001363E0" w:rsidP="00BF4A9A">
      <w:pPr>
        <w:pStyle w:val="EndNoteBibliography"/>
        <w:ind w:left="720" w:firstLineChars="0" w:firstLine="0"/>
        <w:rPr>
          <w:noProof/>
        </w:rPr>
      </w:pPr>
      <w:r w:rsidRPr="001363E0">
        <w:rPr>
          <w:noProof/>
        </w:rPr>
        <w:lastRenderedPageBreak/>
        <w:t>[18]</w:t>
      </w:r>
      <w:r w:rsidRPr="001363E0">
        <w:rPr>
          <w:noProof/>
        </w:rPr>
        <w:tab/>
        <w:t>X. Chen</w:t>
      </w:r>
      <w:r w:rsidRPr="001363E0">
        <w:rPr>
          <w:i/>
          <w:noProof/>
        </w:rPr>
        <w:t xml:space="preserve"> et al.</w:t>
      </w:r>
      <w:r w:rsidRPr="001363E0">
        <w:rPr>
          <w:noProof/>
        </w:rPr>
        <w:t xml:space="preserve">, “Therapeutic effects of sensory input training on motor function rehabilitation after stroke,” </w:t>
      </w:r>
      <w:r w:rsidRPr="001363E0">
        <w:rPr>
          <w:i/>
          <w:noProof/>
        </w:rPr>
        <w:t xml:space="preserve">Medicine, </w:t>
      </w:r>
      <w:r w:rsidRPr="001363E0">
        <w:rPr>
          <w:noProof/>
        </w:rPr>
        <w:t>vol. 97, no. 48, 2018.</w:t>
      </w:r>
    </w:p>
    <w:p w14:paraId="5ECBE781" w14:textId="77777777" w:rsidR="001363E0" w:rsidRPr="001363E0" w:rsidRDefault="001363E0" w:rsidP="00BF4A9A">
      <w:pPr>
        <w:pStyle w:val="EndNoteBibliography"/>
        <w:ind w:left="720" w:firstLineChars="0" w:firstLine="0"/>
        <w:rPr>
          <w:noProof/>
        </w:rPr>
      </w:pPr>
      <w:r w:rsidRPr="001363E0">
        <w:rPr>
          <w:noProof/>
        </w:rPr>
        <w:t>[19]</w:t>
      </w:r>
      <w:r w:rsidRPr="001363E0">
        <w:rPr>
          <w:noProof/>
        </w:rPr>
        <w:tab/>
        <w:t xml:space="preserve">A. Rören, D. M. Yagappa, C. Théry, M.-M. Lefèvre-Colau, F. Rannou, and C. Nguyen, “Remote telerehabilitation to maintain adherence to home-based exercise therapy in people with musculoskeletal disorders: A pilot study,” </w:t>
      </w:r>
      <w:r w:rsidRPr="001363E0">
        <w:rPr>
          <w:i/>
          <w:noProof/>
        </w:rPr>
        <w:t xml:space="preserve">Annals of physical and rehabilitation medicine, </w:t>
      </w:r>
      <w:r w:rsidRPr="001363E0">
        <w:rPr>
          <w:noProof/>
        </w:rPr>
        <w:t>vol. 66, no. 5, p. 101723, 2023.</w:t>
      </w:r>
    </w:p>
    <w:p w14:paraId="02BB0F3C" w14:textId="77777777" w:rsidR="001363E0" w:rsidRPr="001363E0" w:rsidRDefault="001363E0" w:rsidP="00BF4A9A">
      <w:pPr>
        <w:pStyle w:val="EndNoteBibliography"/>
        <w:ind w:left="720" w:firstLineChars="0" w:firstLine="0"/>
        <w:rPr>
          <w:noProof/>
        </w:rPr>
      </w:pPr>
      <w:r w:rsidRPr="001363E0">
        <w:rPr>
          <w:noProof/>
        </w:rPr>
        <w:t>[20]</w:t>
      </w:r>
      <w:r w:rsidRPr="001363E0">
        <w:rPr>
          <w:noProof/>
        </w:rPr>
        <w:tab/>
        <w:t xml:space="preserve">M. White, J. N. Stinson, P. Lingley-Pottie, P. J. McGrath, N. Gill, and A. Vijenthira, “Exploring therapeutic alliance with an internet-based self-management program with brief telephone support for youth with arthritis: a pilot study,” </w:t>
      </w:r>
      <w:r w:rsidRPr="001363E0">
        <w:rPr>
          <w:i/>
          <w:noProof/>
        </w:rPr>
        <w:t xml:space="preserve">Telemedicine and e-Health, </w:t>
      </w:r>
      <w:r w:rsidRPr="001363E0">
        <w:rPr>
          <w:noProof/>
        </w:rPr>
        <w:t>vol. 18, no. 4, pp. 271-276, 2012.</w:t>
      </w:r>
    </w:p>
    <w:p w14:paraId="024554F5" w14:textId="77777777" w:rsidR="001363E0" w:rsidRPr="001363E0" w:rsidRDefault="001363E0" w:rsidP="00BF4A9A">
      <w:pPr>
        <w:pStyle w:val="EndNoteBibliography"/>
        <w:ind w:left="720" w:firstLineChars="0" w:firstLine="0"/>
        <w:rPr>
          <w:noProof/>
        </w:rPr>
      </w:pPr>
      <w:r w:rsidRPr="001363E0">
        <w:rPr>
          <w:noProof/>
        </w:rPr>
        <w:t>[21]</w:t>
      </w:r>
      <w:r w:rsidRPr="001363E0">
        <w:rPr>
          <w:noProof/>
        </w:rPr>
        <w:tab/>
        <w:t xml:space="preserve">M. A. Cottrell, O. A. Galea, S. P. O’Leary, A. J. Hill, and T. G. Russell, “Real-time telerehabilitation for the treatment of musculoskeletal conditions is effective and comparable to standard practice: a systematic review and meta-analysis,” </w:t>
      </w:r>
      <w:r w:rsidRPr="001363E0">
        <w:rPr>
          <w:i/>
          <w:noProof/>
        </w:rPr>
        <w:t xml:space="preserve">Clinical rehabilitation, </w:t>
      </w:r>
      <w:r w:rsidRPr="001363E0">
        <w:rPr>
          <w:noProof/>
        </w:rPr>
        <w:t>vol. 31, no. 5, pp. 625-638, 2017.</w:t>
      </w:r>
    </w:p>
    <w:p w14:paraId="7389EA24" w14:textId="77777777" w:rsidR="001363E0" w:rsidRPr="001363E0" w:rsidRDefault="001363E0" w:rsidP="00BF4A9A">
      <w:pPr>
        <w:pStyle w:val="EndNoteBibliography"/>
        <w:ind w:left="720" w:firstLineChars="0" w:firstLine="0"/>
        <w:rPr>
          <w:noProof/>
        </w:rPr>
      </w:pPr>
      <w:r w:rsidRPr="001363E0">
        <w:rPr>
          <w:noProof/>
        </w:rPr>
        <w:t>[22]</w:t>
      </w:r>
      <w:r w:rsidRPr="001363E0">
        <w:rPr>
          <w:noProof/>
        </w:rPr>
        <w:tab/>
        <w:t xml:space="preserve">A. Gover-Chamlou and J. W. Tsao, “Telepain management of phantom limb pain using mirror therapy,” </w:t>
      </w:r>
      <w:r w:rsidRPr="001363E0">
        <w:rPr>
          <w:i/>
          <w:noProof/>
        </w:rPr>
        <w:t xml:space="preserve">Telemedicine and e-Health, </w:t>
      </w:r>
      <w:r w:rsidRPr="001363E0">
        <w:rPr>
          <w:noProof/>
        </w:rPr>
        <w:t>vol. 22, no. 2, pp. 176-179, 2016.</w:t>
      </w:r>
    </w:p>
    <w:p w14:paraId="2E95A2F7" w14:textId="77777777" w:rsidR="001363E0" w:rsidRPr="001363E0" w:rsidRDefault="001363E0" w:rsidP="00BF4A9A">
      <w:pPr>
        <w:pStyle w:val="EndNoteBibliography"/>
        <w:ind w:left="720" w:firstLineChars="0" w:firstLine="0"/>
        <w:rPr>
          <w:noProof/>
        </w:rPr>
      </w:pPr>
      <w:r w:rsidRPr="001363E0">
        <w:rPr>
          <w:noProof/>
        </w:rPr>
        <w:t>[23]</w:t>
      </w:r>
      <w:r w:rsidRPr="001363E0">
        <w:rPr>
          <w:noProof/>
        </w:rPr>
        <w:tab/>
        <w:t xml:space="preserve">T. G. Russell, “Physical rehabilitation using telemedicine,” </w:t>
      </w:r>
      <w:r w:rsidRPr="001363E0">
        <w:rPr>
          <w:i/>
          <w:noProof/>
        </w:rPr>
        <w:t xml:space="preserve">Journal of telemedicine and telecare, </w:t>
      </w:r>
      <w:r w:rsidRPr="001363E0">
        <w:rPr>
          <w:noProof/>
        </w:rPr>
        <w:t>vol. 13, no. 5, pp. 217-220, 2007.</w:t>
      </w:r>
    </w:p>
    <w:p w14:paraId="62B86CE8" w14:textId="77777777" w:rsidR="001363E0" w:rsidRPr="001363E0" w:rsidRDefault="001363E0" w:rsidP="00BF4A9A">
      <w:pPr>
        <w:pStyle w:val="EndNoteBibliography"/>
        <w:ind w:left="720" w:firstLineChars="0" w:firstLine="0"/>
        <w:rPr>
          <w:noProof/>
        </w:rPr>
      </w:pPr>
      <w:r w:rsidRPr="001363E0">
        <w:rPr>
          <w:noProof/>
        </w:rPr>
        <w:t>[24]</w:t>
      </w:r>
      <w:r w:rsidRPr="001363E0">
        <w:rPr>
          <w:noProof/>
        </w:rPr>
        <w:tab/>
        <w:t xml:space="preserve">T. Hoffmann, T. Russell, L. Thompson, A. Vincent, and M. Nelson, “Using the Internet to assess activities of daily living and hand function in people with Parkinson's disease,” </w:t>
      </w:r>
      <w:r w:rsidRPr="001363E0">
        <w:rPr>
          <w:i/>
          <w:noProof/>
        </w:rPr>
        <w:t xml:space="preserve">NeuroRehabilitation, </w:t>
      </w:r>
      <w:r w:rsidRPr="001363E0">
        <w:rPr>
          <w:noProof/>
        </w:rPr>
        <w:t>vol. 23, no. 3, pp. 253-261, 2008.</w:t>
      </w:r>
    </w:p>
    <w:p w14:paraId="32CAEB34" w14:textId="77777777" w:rsidR="001363E0" w:rsidRPr="001363E0" w:rsidRDefault="001363E0" w:rsidP="00BF4A9A">
      <w:pPr>
        <w:pStyle w:val="EndNoteBibliography"/>
        <w:ind w:left="720" w:firstLineChars="0" w:firstLine="0"/>
        <w:rPr>
          <w:noProof/>
        </w:rPr>
      </w:pPr>
      <w:r w:rsidRPr="001363E0">
        <w:rPr>
          <w:noProof/>
        </w:rPr>
        <w:t>[25]</w:t>
      </w:r>
      <w:r w:rsidRPr="001363E0">
        <w:rPr>
          <w:noProof/>
        </w:rPr>
        <w:tab/>
        <w:t xml:space="preserve">D. M. Karantonis, M. R. Narayanan, M. Mathie, N. H. Lovell, and B. G. Celler, “Implementation of a real-time human movement classifier using a triaxial accelerometer for ambulatory monitoring,” </w:t>
      </w:r>
      <w:r w:rsidRPr="001363E0">
        <w:rPr>
          <w:i/>
          <w:noProof/>
        </w:rPr>
        <w:t xml:space="preserve">IEEE transactions on information technology in biomedicine, </w:t>
      </w:r>
      <w:r w:rsidRPr="001363E0">
        <w:rPr>
          <w:noProof/>
        </w:rPr>
        <w:t>vol. 10, no. 1, pp. 156-167, 2006.</w:t>
      </w:r>
    </w:p>
    <w:p w14:paraId="17EDC193" w14:textId="77777777" w:rsidR="001363E0" w:rsidRPr="001363E0" w:rsidRDefault="001363E0" w:rsidP="00BF4A9A">
      <w:pPr>
        <w:pStyle w:val="EndNoteBibliography"/>
        <w:ind w:left="720" w:firstLineChars="0" w:firstLine="0"/>
        <w:rPr>
          <w:noProof/>
        </w:rPr>
      </w:pPr>
      <w:r w:rsidRPr="001363E0">
        <w:rPr>
          <w:noProof/>
        </w:rPr>
        <w:t>[26]</w:t>
      </w:r>
      <w:r w:rsidRPr="001363E0">
        <w:rPr>
          <w:noProof/>
        </w:rPr>
        <w:tab/>
        <w:t xml:space="preserve">T. Wark, M. Karunanithi, and W. Chan, “A framework for linking gait characteristics of patients with accelerations of the waist,” in </w:t>
      </w:r>
      <w:r w:rsidRPr="001363E0">
        <w:rPr>
          <w:i/>
          <w:noProof/>
        </w:rPr>
        <w:t>2005 IEEE Engineering in Medicine and Biology 27th Annual Conference</w:t>
      </w:r>
      <w:r w:rsidRPr="001363E0">
        <w:rPr>
          <w:noProof/>
        </w:rPr>
        <w:t xml:space="preserve">, 2006: IEEE, pp. 7695-7698. </w:t>
      </w:r>
    </w:p>
    <w:p w14:paraId="1989EBDD" w14:textId="77777777" w:rsidR="001363E0" w:rsidRPr="001363E0" w:rsidRDefault="001363E0" w:rsidP="00BF4A9A">
      <w:pPr>
        <w:pStyle w:val="EndNoteBibliography"/>
        <w:ind w:left="720" w:firstLineChars="0" w:firstLine="0"/>
        <w:rPr>
          <w:noProof/>
        </w:rPr>
      </w:pPr>
      <w:r w:rsidRPr="001363E0">
        <w:rPr>
          <w:noProof/>
        </w:rPr>
        <w:t>[27]</w:t>
      </w:r>
      <w:r w:rsidRPr="001363E0">
        <w:rPr>
          <w:noProof/>
        </w:rPr>
        <w:tab/>
        <w:t>H. M.K, “Virtual environments for motor rehabilitation,”  vol. 8, ed: MARY ANN LIEBERT INC 140 HUGUENOT STREET, 3RD FL, NEW ROCHELLE, NY 10801 USA, 2005, pp. 212-212.</w:t>
      </w:r>
    </w:p>
    <w:p w14:paraId="6F10175D" w14:textId="77777777" w:rsidR="001363E0" w:rsidRPr="001363E0" w:rsidRDefault="001363E0" w:rsidP="00BF4A9A">
      <w:pPr>
        <w:pStyle w:val="EndNoteBibliography"/>
        <w:ind w:left="720" w:firstLineChars="0" w:firstLine="0"/>
        <w:rPr>
          <w:noProof/>
        </w:rPr>
      </w:pPr>
      <w:r w:rsidRPr="001363E0">
        <w:rPr>
          <w:noProof/>
        </w:rPr>
        <w:t>[28]</w:t>
      </w:r>
      <w:r w:rsidRPr="001363E0">
        <w:rPr>
          <w:noProof/>
        </w:rPr>
        <w:tab/>
        <w:t xml:space="preserve">K. Laver, S. George, S. Thomas, J. Deutsch, and M. Crotty, “Virtual reality for stroke rehabilitation: an abridged version of a Cochrane review,” </w:t>
      </w:r>
      <w:r w:rsidRPr="001363E0">
        <w:rPr>
          <w:i/>
          <w:noProof/>
        </w:rPr>
        <w:t xml:space="preserve">European journal of physical and rehabilitation medicine, </w:t>
      </w:r>
      <w:r w:rsidRPr="001363E0">
        <w:rPr>
          <w:noProof/>
        </w:rPr>
        <w:t>vol. 51, no. 4, pp. 497-506, 2015.</w:t>
      </w:r>
    </w:p>
    <w:p w14:paraId="3166055F" w14:textId="77777777" w:rsidR="001363E0" w:rsidRPr="001363E0" w:rsidRDefault="001363E0" w:rsidP="00BF4A9A">
      <w:pPr>
        <w:pStyle w:val="EndNoteBibliography"/>
        <w:ind w:left="720" w:firstLineChars="0" w:firstLine="0"/>
        <w:rPr>
          <w:noProof/>
        </w:rPr>
      </w:pPr>
      <w:r w:rsidRPr="001363E0">
        <w:rPr>
          <w:noProof/>
        </w:rPr>
        <w:t>[29]</w:t>
      </w:r>
      <w:r w:rsidRPr="001363E0">
        <w:rPr>
          <w:noProof/>
        </w:rPr>
        <w:tab/>
        <w:t xml:space="preserve">A. Rothgangel and R. Bekrater-Bodmann, “Mirror therapy versus augmented/virtual reality applications: towards a tailored mechanism-based treatment for phantom limb pain,” </w:t>
      </w:r>
      <w:r w:rsidRPr="001363E0">
        <w:rPr>
          <w:i/>
          <w:noProof/>
        </w:rPr>
        <w:t xml:space="preserve">Pain management, </w:t>
      </w:r>
      <w:r w:rsidRPr="001363E0">
        <w:rPr>
          <w:noProof/>
        </w:rPr>
        <w:t>vol. 9, no. 2, pp. 151-159, 2019.</w:t>
      </w:r>
    </w:p>
    <w:p w14:paraId="4EEAF72D" w14:textId="77777777" w:rsidR="001363E0" w:rsidRPr="001363E0" w:rsidRDefault="001363E0" w:rsidP="00BF4A9A">
      <w:pPr>
        <w:pStyle w:val="EndNoteBibliography"/>
        <w:ind w:left="720" w:firstLineChars="0" w:firstLine="0"/>
        <w:rPr>
          <w:noProof/>
        </w:rPr>
      </w:pPr>
      <w:r w:rsidRPr="001363E0">
        <w:rPr>
          <w:noProof/>
        </w:rPr>
        <w:t>[30]</w:t>
      </w:r>
      <w:r w:rsidRPr="001363E0">
        <w:rPr>
          <w:noProof/>
        </w:rPr>
        <w:tab/>
        <w:t xml:space="preserve">R. Kizony, L. Raz, N. Katz, H. Weingarden, and P. L. T. Weiss, “Video-capture virtual reality system for patients with paraplegic spinal cord injury,” </w:t>
      </w:r>
      <w:r w:rsidRPr="001363E0">
        <w:rPr>
          <w:i/>
          <w:noProof/>
        </w:rPr>
        <w:t xml:space="preserve">Journal of Rehabilitation Research &amp; Development, </w:t>
      </w:r>
      <w:r w:rsidRPr="001363E0">
        <w:rPr>
          <w:noProof/>
        </w:rPr>
        <w:t>vol. 42, no. 5, 2005.</w:t>
      </w:r>
    </w:p>
    <w:p w14:paraId="5D7D95B7" w14:textId="77777777" w:rsidR="001363E0" w:rsidRPr="001363E0" w:rsidRDefault="001363E0" w:rsidP="00BF4A9A">
      <w:pPr>
        <w:pStyle w:val="EndNoteBibliography"/>
        <w:ind w:left="720" w:firstLineChars="0" w:firstLine="0"/>
        <w:rPr>
          <w:noProof/>
        </w:rPr>
      </w:pPr>
      <w:r w:rsidRPr="001363E0">
        <w:rPr>
          <w:noProof/>
        </w:rPr>
        <w:t>[31]</w:t>
      </w:r>
      <w:r w:rsidRPr="001363E0">
        <w:rPr>
          <w:noProof/>
        </w:rPr>
        <w:tab/>
        <w:t xml:space="preserve">J. E. Deutsch, A. S. Merians, S. Adamovich, H. Poizner, and G. C. Burdea, “Development and application of virtual reality technology to </w:t>
      </w:r>
      <w:r w:rsidRPr="001363E0">
        <w:rPr>
          <w:noProof/>
        </w:rPr>
        <w:lastRenderedPageBreak/>
        <w:t xml:space="preserve">improve hand use and gait of individuals post-stroke,” </w:t>
      </w:r>
      <w:r w:rsidRPr="001363E0">
        <w:rPr>
          <w:i/>
          <w:noProof/>
        </w:rPr>
        <w:t xml:space="preserve">Restorative neurology and neuroscience, </w:t>
      </w:r>
      <w:r w:rsidRPr="001363E0">
        <w:rPr>
          <w:noProof/>
        </w:rPr>
        <w:t>vol. 22, no. 3-5, pp. 371-386, 2004.</w:t>
      </w:r>
    </w:p>
    <w:p w14:paraId="43BEA210" w14:textId="77777777" w:rsidR="001363E0" w:rsidRPr="001363E0" w:rsidRDefault="001363E0" w:rsidP="00BF4A9A">
      <w:pPr>
        <w:pStyle w:val="EndNoteBibliography"/>
        <w:ind w:left="720" w:firstLineChars="0" w:firstLine="0"/>
        <w:rPr>
          <w:noProof/>
        </w:rPr>
      </w:pPr>
      <w:r w:rsidRPr="001363E0">
        <w:rPr>
          <w:noProof/>
        </w:rPr>
        <w:t>[32]</w:t>
      </w:r>
      <w:r w:rsidRPr="001363E0">
        <w:rPr>
          <w:noProof/>
        </w:rPr>
        <w:tab/>
        <w:t>M. Park</w:t>
      </w:r>
      <w:r w:rsidRPr="001363E0">
        <w:rPr>
          <w:i/>
          <w:noProof/>
        </w:rPr>
        <w:t xml:space="preserve"> et al.</w:t>
      </w:r>
      <w:r w:rsidRPr="001363E0">
        <w:rPr>
          <w:noProof/>
        </w:rPr>
        <w:t xml:space="preserve">, “Effects of virtual reality-based planar motion exercises on upper extremity function, range of motion, and health-related quality of life: a multicenter, single-blinded, randomized, controlled pilot study,” </w:t>
      </w:r>
      <w:r w:rsidRPr="001363E0">
        <w:rPr>
          <w:i/>
          <w:noProof/>
        </w:rPr>
        <w:t xml:space="preserve">Journal of neuroengineering and rehabilitation, </w:t>
      </w:r>
      <w:r w:rsidRPr="001363E0">
        <w:rPr>
          <w:noProof/>
        </w:rPr>
        <w:t>vol. 16, no. 1, pp. 1-13, 2019.</w:t>
      </w:r>
    </w:p>
    <w:p w14:paraId="010E794C" w14:textId="77777777" w:rsidR="001363E0" w:rsidRPr="001363E0" w:rsidRDefault="001363E0" w:rsidP="00BF4A9A">
      <w:pPr>
        <w:pStyle w:val="EndNoteBibliography"/>
        <w:ind w:left="720" w:firstLineChars="0" w:firstLine="0"/>
        <w:rPr>
          <w:noProof/>
        </w:rPr>
      </w:pPr>
      <w:r w:rsidRPr="001363E0">
        <w:rPr>
          <w:noProof/>
        </w:rPr>
        <w:t>[33]</w:t>
      </w:r>
      <w:r w:rsidRPr="001363E0">
        <w:rPr>
          <w:noProof/>
        </w:rPr>
        <w:tab/>
        <w:t>R. Miclaus</w:t>
      </w:r>
      <w:r w:rsidRPr="001363E0">
        <w:rPr>
          <w:i/>
          <w:noProof/>
        </w:rPr>
        <w:t xml:space="preserve"> et al.</w:t>
      </w:r>
      <w:r w:rsidRPr="001363E0">
        <w:rPr>
          <w:noProof/>
        </w:rPr>
        <w:t xml:space="preserve">, “Non-immersive virtual reality for post-stroke upper extremity rehabilitation: a small cohort randomized trial,” </w:t>
      </w:r>
      <w:r w:rsidRPr="001363E0">
        <w:rPr>
          <w:i/>
          <w:noProof/>
        </w:rPr>
        <w:t xml:space="preserve">Brain Sciences, </w:t>
      </w:r>
      <w:r w:rsidRPr="001363E0">
        <w:rPr>
          <w:noProof/>
        </w:rPr>
        <w:t>vol. 10, no. 9, p. 655, 2020.</w:t>
      </w:r>
    </w:p>
    <w:p w14:paraId="2099E2BC" w14:textId="77777777" w:rsidR="001363E0" w:rsidRPr="001363E0" w:rsidRDefault="001363E0" w:rsidP="00BF4A9A">
      <w:pPr>
        <w:pStyle w:val="EndNoteBibliography"/>
        <w:ind w:left="720" w:firstLineChars="0" w:firstLine="0"/>
        <w:rPr>
          <w:noProof/>
        </w:rPr>
      </w:pPr>
      <w:r w:rsidRPr="001363E0">
        <w:rPr>
          <w:noProof/>
        </w:rPr>
        <w:t>[34]</w:t>
      </w:r>
      <w:r w:rsidRPr="001363E0">
        <w:rPr>
          <w:noProof/>
        </w:rPr>
        <w:tab/>
        <w:t xml:space="preserve">L. M. Weber, D. M. Nilsen, G. Gillen, J. Yoon, and J. Stein, “Immersive virtual reality mirror therapy for upper limb recovery following stroke: A pilot study,” </w:t>
      </w:r>
      <w:r w:rsidRPr="001363E0">
        <w:rPr>
          <w:i/>
          <w:noProof/>
        </w:rPr>
        <w:t xml:space="preserve">American journal of physical medicine &amp; rehabilitation, </w:t>
      </w:r>
      <w:r w:rsidRPr="001363E0">
        <w:rPr>
          <w:noProof/>
        </w:rPr>
        <w:t>vol. 98, no. 9, p. 783, 2019.</w:t>
      </w:r>
    </w:p>
    <w:p w14:paraId="5CB4EC27" w14:textId="77777777" w:rsidR="001363E0" w:rsidRPr="001363E0" w:rsidRDefault="001363E0" w:rsidP="00BF4A9A">
      <w:pPr>
        <w:pStyle w:val="EndNoteBibliography"/>
        <w:ind w:left="720" w:firstLineChars="0" w:firstLine="0"/>
        <w:rPr>
          <w:noProof/>
        </w:rPr>
      </w:pPr>
      <w:r w:rsidRPr="001363E0">
        <w:rPr>
          <w:noProof/>
        </w:rPr>
        <w:t>[35]</w:t>
      </w:r>
      <w:r w:rsidRPr="001363E0">
        <w:rPr>
          <w:noProof/>
        </w:rPr>
        <w:tab/>
        <w:t xml:space="preserve">K. Marek, I. Zubrycki, and E. Miller, </w:t>
      </w:r>
      <w:r w:rsidRPr="001363E0">
        <w:rPr>
          <w:rFonts w:hint="eastAsia"/>
          <w:noProof/>
        </w:rPr>
        <w:t>“</w:t>
      </w:r>
      <w:r w:rsidRPr="001363E0">
        <w:rPr>
          <w:noProof/>
        </w:rPr>
        <w:t xml:space="preserve">Immersion Therapy with Head-Mounted Display for Rehabilitation of the Upper Limb after Stroke,” </w:t>
      </w:r>
      <w:r w:rsidRPr="001363E0">
        <w:rPr>
          <w:i/>
          <w:noProof/>
        </w:rPr>
        <w:t xml:space="preserve">Sensors, </w:t>
      </w:r>
      <w:r w:rsidRPr="001363E0">
        <w:rPr>
          <w:noProof/>
        </w:rPr>
        <w:t>vol. 22, no. 24, p. 9962, 2022.</w:t>
      </w:r>
    </w:p>
    <w:p w14:paraId="2EB84949" w14:textId="77777777" w:rsidR="001363E0" w:rsidRPr="001363E0" w:rsidRDefault="001363E0" w:rsidP="00BF4A9A">
      <w:pPr>
        <w:pStyle w:val="EndNoteBibliography"/>
        <w:ind w:left="720" w:firstLineChars="0" w:firstLine="0"/>
        <w:rPr>
          <w:noProof/>
        </w:rPr>
      </w:pPr>
      <w:r w:rsidRPr="001363E0">
        <w:rPr>
          <w:noProof/>
        </w:rPr>
        <w:t>[36]</w:t>
      </w:r>
      <w:r w:rsidRPr="001363E0">
        <w:rPr>
          <w:noProof/>
        </w:rPr>
        <w:tab/>
        <w:t xml:space="preserve">G. A. d. Assis, A. G. D. Corrêa, M. B. R. Martins, W. G. Pedrozo, and R. d. D. Lopes, “An augmented reality system for upper-limb post-stroke motor rehabilitation: a feasibility study,” </w:t>
      </w:r>
      <w:r w:rsidRPr="001363E0">
        <w:rPr>
          <w:i/>
          <w:noProof/>
        </w:rPr>
        <w:t xml:space="preserve">Disability and Rehabilitation: Assistive Technology, </w:t>
      </w:r>
      <w:r w:rsidRPr="001363E0">
        <w:rPr>
          <w:noProof/>
        </w:rPr>
        <w:t>vol. 11, no. 6, pp. 521-528, 2016.</w:t>
      </w:r>
    </w:p>
    <w:p w14:paraId="6B03C131" w14:textId="77777777" w:rsidR="001363E0" w:rsidRPr="001363E0" w:rsidRDefault="001363E0" w:rsidP="00BF4A9A">
      <w:pPr>
        <w:pStyle w:val="EndNoteBibliography"/>
        <w:ind w:left="720" w:firstLineChars="0" w:firstLine="0"/>
        <w:rPr>
          <w:noProof/>
        </w:rPr>
      </w:pPr>
      <w:r w:rsidRPr="001363E0">
        <w:rPr>
          <w:noProof/>
        </w:rPr>
        <w:t>[37]</w:t>
      </w:r>
      <w:r w:rsidRPr="001363E0">
        <w:rPr>
          <w:noProof/>
        </w:rPr>
        <w:tab/>
        <w:t xml:space="preserve">A. Boschmann, D. Neuhaus, S. Vogt, C. Kaltschmidt, M. Platzner, and S. Dosen, “Immersive augmented reality system for the training of pattern classification control with a myoelectric prosthesis,” </w:t>
      </w:r>
      <w:r w:rsidRPr="001363E0">
        <w:rPr>
          <w:i/>
          <w:noProof/>
        </w:rPr>
        <w:t xml:space="preserve">Journal of neuroengineering and rehabilitation, </w:t>
      </w:r>
      <w:r w:rsidRPr="001363E0">
        <w:rPr>
          <w:noProof/>
        </w:rPr>
        <w:t>vol. 18, no. 1, pp. 1-15, 2021.</w:t>
      </w:r>
    </w:p>
    <w:p w14:paraId="4F9937CE" w14:textId="77777777" w:rsidR="001363E0" w:rsidRPr="001363E0" w:rsidRDefault="001363E0" w:rsidP="00BF4A9A">
      <w:pPr>
        <w:pStyle w:val="EndNoteBibliography"/>
        <w:ind w:left="720" w:firstLineChars="0" w:firstLine="0"/>
        <w:rPr>
          <w:noProof/>
        </w:rPr>
      </w:pPr>
      <w:r w:rsidRPr="001363E0">
        <w:rPr>
          <w:noProof/>
        </w:rPr>
        <w:t>[38]</w:t>
      </w:r>
      <w:r w:rsidRPr="001363E0">
        <w:rPr>
          <w:noProof/>
        </w:rPr>
        <w:tab/>
        <w:t xml:space="preserve">C. Zirbel, X. Zhang, and C. Hughes, “The VRehab system: a low-cost mobile virtual reality system for post-stroke upper limb rehabilitation for medically underserved populations,” in </w:t>
      </w:r>
      <w:r w:rsidRPr="001363E0">
        <w:rPr>
          <w:i/>
          <w:noProof/>
        </w:rPr>
        <w:t>2018 IEEE Global Humanitarian Technology Conference (GHTC)</w:t>
      </w:r>
      <w:r w:rsidRPr="001363E0">
        <w:rPr>
          <w:noProof/>
        </w:rPr>
        <w:t xml:space="preserve">, 2018: IEEE, pp. 1-8. </w:t>
      </w:r>
    </w:p>
    <w:p w14:paraId="63C935CC" w14:textId="77777777" w:rsidR="001363E0" w:rsidRPr="001363E0" w:rsidRDefault="001363E0" w:rsidP="00BF4A9A">
      <w:pPr>
        <w:pStyle w:val="EndNoteBibliography"/>
        <w:ind w:left="720" w:firstLineChars="0" w:firstLine="0"/>
        <w:rPr>
          <w:noProof/>
        </w:rPr>
      </w:pPr>
      <w:r w:rsidRPr="001363E0">
        <w:rPr>
          <w:noProof/>
        </w:rPr>
        <w:t>[39]</w:t>
      </w:r>
      <w:r w:rsidRPr="001363E0">
        <w:rPr>
          <w:noProof/>
        </w:rPr>
        <w:tab/>
        <w:t>T. Labs, “The Evolution of the Myo armband,” ed, 2014.</w:t>
      </w:r>
    </w:p>
    <w:p w14:paraId="14B2BB1A" w14:textId="77777777" w:rsidR="001363E0" w:rsidRPr="001363E0" w:rsidRDefault="001363E0" w:rsidP="00BF4A9A">
      <w:pPr>
        <w:pStyle w:val="EndNoteBibliography"/>
        <w:ind w:left="720" w:firstLineChars="0" w:firstLine="0"/>
        <w:rPr>
          <w:noProof/>
        </w:rPr>
      </w:pPr>
      <w:r w:rsidRPr="001363E0">
        <w:rPr>
          <w:noProof/>
        </w:rPr>
        <w:t>[40]</w:t>
      </w:r>
      <w:r w:rsidRPr="001363E0">
        <w:rPr>
          <w:noProof/>
        </w:rPr>
        <w:tab/>
        <w:t>N. LaPiana</w:t>
      </w:r>
      <w:r w:rsidRPr="001363E0">
        <w:rPr>
          <w:i/>
          <w:noProof/>
        </w:rPr>
        <w:t xml:space="preserve"> et al.</w:t>
      </w:r>
      <w:r w:rsidRPr="001363E0">
        <w:rPr>
          <w:noProof/>
        </w:rPr>
        <w:t xml:space="preserve">, “Acceptability of a mobile phone–based augmented reality game for rehabilitation of patients with upper limb deficits from stroke: Case study,” </w:t>
      </w:r>
      <w:r w:rsidRPr="001363E0">
        <w:rPr>
          <w:i/>
          <w:noProof/>
        </w:rPr>
        <w:t xml:space="preserve">JMIR rehabilitation and assistive technologies, </w:t>
      </w:r>
      <w:r w:rsidRPr="001363E0">
        <w:rPr>
          <w:noProof/>
        </w:rPr>
        <w:t>vol. 7, no. 2, p. e17822, 2020.</w:t>
      </w:r>
    </w:p>
    <w:p w14:paraId="242A8C5E" w14:textId="77777777" w:rsidR="001363E0" w:rsidRPr="001363E0" w:rsidRDefault="001363E0" w:rsidP="00BF4A9A">
      <w:pPr>
        <w:pStyle w:val="EndNoteBibliography"/>
        <w:ind w:left="720" w:firstLineChars="0" w:firstLine="0"/>
        <w:rPr>
          <w:noProof/>
        </w:rPr>
      </w:pPr>
      <w:r w:rsidRPr="001363E0">
        <w:rPr>
          <w:noProof/>
        </w:rPr>
        <w:t>[41]</w:t>
      </w:r>
      <w:r w:rsidRPr="001363E0">
        <w:rPr>
          <w:noProof/>
        </w:rPr>
        <w:tab/>
        <w:t>M. Fiala, “Artag, a fiducial marker system using digital techniques, vol. 2,” ed: July, 2005.</w:t>
      </w:r>
    </w:p>
    <w:p w14:paraId="565EB9BB" w14:textId="77777777" w:rsidR="001363E0" w:rsidRPr="001363E0" w:rsidRDefault="001363E0" w:rsidP="00BF4A9A">
      <w:pPr>
        <w:pStyle w:val="EndNoteBibliography"/>
        <w:ind w:left="720" w:firstLineChars="0" w:firstLine="0"/>
        <w:rPr>
          <w:noProof/>
        </w:rPr>
      </w:pPr>
      <w:r w:rsidRPr="001363E0">
        <w:rPr>
          <w:noProof/>
        </w:rPr>
        <w:t>[42]</w:t>
      </w:r>
      <w:r w:rsidRPr="001363E0">
        <w:rPr>
          <w:noProof/>
        </w:rPr>
        <w:tab/>
        <w:t xml:space="preserve">Y.-A. Barde, D. Edgar, and H. Thoenen, “Purification of a new neurotrophic factor from mammalian brain,” </w:t>
      </w:r>
      <w:r w:rsidRPr="001363E0">
        <w:rPr>
          <w:i/>
          <w:noProof/>
        </w:rPr>
        <w:t xml:space="preserve">The EMBO journal, </w:t>
      </w:r>
      <w:r w:rsidRPr="001363E0">
        <w:rPr>
          <w:noProof/>
        </w:rPr>
        <w:t>vol. 1, no. 5, pp. 549-553, 1982.</w:t>
      </w:r>
    </w:p>
    <w:p w14:paraId="52874547" w14:textId="77777777" w:rsidR="001363E0" w:rsidRPr="001363E0" w:rsidRDefault="001363E0" w:rsidP="00BF4A9A">
      <w:pPr>
        <w:pStyle w:val="EndNoteBibliography"/>
        <w:ind w:left="720" w:firstLineChars="0" w:firstLine="0"/>
        <w:rPr>
          <w:noProof/>
        </w:rPr>
      </w:pPr>
      <w:r w:rsidRPr="001363E0">
        <w:rPr>
          <w:noProof/>
        </w:rPr>
        <w:t>[43]</w:t>
      </w:r>
      <w:r w:rsidRPr="001363E0">
        <w:rPr>
          <w:noProof/>
        </w:rPr>
        <w:tab/>
        <w:t>E. S. Koroleva</w:t>
      </w:r>
      <w:r w:rsidRPr="001363E0">
        <w:rPr>
          <w:i/>
          <w:noProof/>
        </w:rPr>
        <w:t xml:space="preserve"> et al.</w:t>
      </w:r>
      <w:r w:rsidRPr="001363E0">
        <w:rPr>
          <w:noProof/>
        </w:rPr>
        <w:t xml:space="preserve">, “Serum BDNF’s role as a biomarker for motor training in the context of AR-based rehabilitation after ischemic stroke,” </w:t>
      </w:r>
      <w:r w:rsidRPr="001363E0">
        <w:rPr>
          <w:i/>
          <w:noProof/>
        </w:rPr>
        <w:t xml:space="preserve">Brain sciences, </w:t>
      </w:r>
      <w:r w:rsidRPr="001363E0">
        <w:rPr>
          <w:noProof/>
        </w:rPr>
        <w:t>vol. 10, no. 9, p. 623, 2020.</w:t>
      </w:r>
    </w:p>
    <w:p w14:paraId="19A12C29" w14:textId="77777777" w:rsidR="001363E0" w:rsidRPr="001363E0" w:rsidRDefault="001363E0" w:rsidP="00BF4A9A">
      <w:pPr>
        <w:pStyle w:val="EndNoteBibliography"/>
        <w:ind w:left="720" w:firstLineChars="0" w:firstLine="0"/>
        <w:rPr>
          <w:noProof/>
        </w:rPr>
      </w:pPr>
      <w:r w:rsidRPr="001363E0">
        <w:rPr>
          <w:noProof/>
        </w:rPr>
        <w:t>[44]</w:t>
      </w:r>
      <w:r w:rsidRPr="001363E0">
        <w:rPr>
          <w:noProof/>
        </w:rPr>
        <w:tab/>
        <w:t xml:space="preserve">M. Ferrari and V. Quaresima, “A brief review on the history of human functional near-infrared spectroscopy (fNIRS) development and fields of application,” </w:t>
      </w:r>
      <w:r w:rsidRPr="001363E0">
        <w:rPr>
          <w:i/>
          <w:noProof/>
        </w:rPr>
        <w:t xml:space="preserve">Neuroimage, </w:t>
      </w:r>
      <w:r w:rsidRPr="001363E0">
        <w:rPr>
          <w:noProof/>
        </w:rPr>
        <w:t>vol. 63, no. 2, pp. 921-935, 2012.</w:t>
      </w:r>
    </w:p>
    <w:p w14:paraId="0F6BE9D0" w14:textId="77777777" w:rsidR="001363E0" w:rsidRPr="001363E0" w:rsidRDefault="001363E0" w:rsidP="00BF4A9A">
      <w:pPr>
        <w:pStyle w:val="EndNoteBibliography"/>
        <w:ind w:left="720" w:firstLineChars="0" w:firstLine="0"/>
        <w:rPr>
          <w:noProof/>
        </w:rPr>
      </w:pPr>
      <w:r w:rsidRPr="001363E0">
        <w:rPr>
          <w:noProof/>
        </w:rPr>
        <w:t>[45]</w:t>
      </w:r>
      <w:r w:rsidRPr="001363E0">
        <w:rPr>
          <w:noProof/>
        </w:rPr>
        <w:tab/>
        <w:t xml:space="preserve">J. Mehnert, M. Brunetti, J. Steinbrink, M. Niedeggen, and C. Dohle, “Effect of a mirror-like illusion on activation in the precuneus assessed with functional near-infrared spectroscopy,” </w:t>
      </w:r>
      <w:r w:rsidRPr="001363E0">
        <w:rPr>
          <w:i/>
          <w:noProof/>
        </w:rPr>
        <w:t xml:space="preserve">Journal of Biomedical Optics, </w:t>
      </w:r>
      <w:r w:rsidRPr="001363E0">
        <w:rPr>
          <w:noProof/>
        </w:rPr>
        <w:t>vol. 18, no. 6, pp. 066001-066001, 2013.</w:t>
      </w:r>
    </w:p>
    <w:p w14:paraId="7728E664" w14:textId="77777777" w:rsidR="001363E0" w:rsidRPr="001363E0" w:rsidRDefault="001363E0" w:rsidP="00BF4A9A">
      <w:pPr>
        <w:pStyle w:val="EndNoteBibliography"/>
        <w:ind w:left="720" w:firstLineChars="0" w:firstLine="0"/>
        <w:rPr>
          <w:noProof/>
        </w:rPr>
      </w:pPr>
      <w:r w:rsidRPr="001363E0">
        <w:rPr>
          <w:noProof/>
        </w:rPr>
        <w:lastRenderedPageBreak/>
        <w:t>[46]</w:t>
      </w:r>
      <w:r w:rsidRPr="001363E0">
        <w:rPr>
          <w:noProof/>
        </w:rPr>
        <w:tab/>
        <w:t xml:space="preserve">D. H. Kim, K.-D. Lee, T. C. Bulea, and H.-S. Park, “Increasing motor cortex activation during grasping via novel robotic mirror hand therapy: a pilot fNIRS study,” </w:t>
      </w:r>
      <w:r w:rsidRPr="001363E0">
        <w:rPr>
          <w:i/>
          <w:noProof/>
        </w:rPr>
        <w:t xml:space="preserve">Journal of NeuroEngineering and Rehabilitation, </w:t>
      </w:r>
      <w:r w:rsidRPr="001363E0">
        <w:rPr>
          <w:noProof/>
        </w:rPr>
        <w:t>vol. 19, no. 1, pp. 1-14, 2022.</w:t>
      </w:r>
    </w:p>
    <w:p w14:paraId="417EBEE7" w14:textId="77777777" w:rsidR="001363E0" w:rsidRPr="001363E0" w:rsidRDefault="001363E0" w:rsidP="00BF4A9A">
      <w:pPr>
        <w:pStyle w:val="EndNoteBibliography"/>
        <w:ind w:left="720" w:firstLineChars="0" w:firstLine="0"/>
        <w:rPr>
          <w:noProof/>
        </w:rPr>
      </w:pPr>
      <w:r w:rsidRPr="001363E0">
        <w:rPr>
          <w:noProof/>
        </w:rPr>
        <w:t>[47]</w:t>
      </w:r>
      <w:r w:rsidRPr="001363E0">
        <w:rPr>
          <w:noProof/>
        </w:rPr>
        <w:tab/>
        <w:t xml:space="preserve">J. J. Zhang, K. N. Fong, N. Welage, and K. P. Liu, “The activation of the mirror neuron system during action observation and action execution with mirror visual feedback in stroke: a systematic review,” </w:t>
      </w:r>
      <w:r w:rsidRPr="001363E0">
        <w:rPr>
          <w:i/>
          <w:noProof/>
        </w:rPr>
        <w:t xml:space="preserve">Neural plasticity, </w:t>
      </w:r>
      <w:r w:rsidRPr="001363E0">
        <w:rPr>
          <w:noProof/>
        </w:rPr>
        <w:t>vol. 2018, 2018.</w:t>
      </w:r>
    </w:p>
    <w:p w14:paraId="392C9B73" w14:textId="77777777" w:rsidR="001363E0" w:rsidRPr="001363E0" w:rsidRDefault="001363E0" w:rsidP="00BF4A9A">
      <w:pPr>
        <w:pStyle w:val="EndNoteBibliography"/>
        <w:ind w:left="720" w:firstLineChars="0" w:firstLine="0"/>
        <w:rPr>
          <w:noProof/>
        </w:rPr>
      </w:pPr>
      <w:r w:rsidRPr="001363E0">
        <w:rPr>
          <w:noProof/>
        </w:rPr>
        <w:t>[48]</w:t>
      </w:r>
      <w:r w:rsidRPr="001363E0">
        <w:rPr>
          <w:noProof/>
        </w:rPr>
        <w:tab/>
        <w:t>F. G. S. Velez</w:t>
      </w:r>
      <w:r w:rsidRPr="001363E0">
        <w:rPr>
          <w:i/>
          <w:noProof/>
        </w:rPr>
        <w:t xml:space="preserve"> et al.</w:t>
      </w:r>
      <w:r w:rsidRPr="001363E0">
        <w:rPr>
          <w:noProof/>
        </w:rPr>
        <w:t xml:space="preserve">, “Real-time video projection in an mri for characterization of neural correlates associated with mirror therapy for phantom limb pain,” </w:t>
      </w:r>
      <w:r w:rsidRPr="001363E0">
        <w:rPr>
          <w:i/>
          <w:noProof/>
        </w:rPr>
        <w:t xml:space="preserve">JoVE (Journal of Visualized Experiments), </w:t>
      </w:r>
      <w:r w:rsidRPr="001363E0">
        <w:rPr>
          <w:noProof/>
        </w:rPr>
        <w:t>no. 146, p. e58800, 2019.</w:t>
      </w:r>
    </w:p>
    <w:p w14:paraId="41D1C232" w14:textId="7345B2CB" w:rsidR="001363E0" w:rsidRPr="001363E0" w:rsidRDefault="001363E0" w:rsidP="00BF4A9A">
      <w:pPr>
        <w:pStyle w:val="EndNoteBibliography"/>
        <w:ind w:left="720" w:firstLineChars="0" w:firstLine="0"/>
        <w:rPr>
          <w:noProof/>
        </w:rPr>
      </w:pPr>
      <w:r w:rsidRPr="001363E0">
        <w:rPr>
          <w:noProof/>
        </w:rPr>
        <w:t>[49]</w:t>
      </w:r>
      <w:r w:rsidRPr="001363E0">
        <w:rPr>
          <w:noProof/>
        </w:rPr>
        <w:tab/>
        <w:t xml:space="preserve">C. Neiger. “Virtual reality is too expensive for most people — but that's about to change.” </w:t>
      </w:r>
      <w:hyperlink r:id="rId74" w:history="1">
        <w:r w:rsidRPr="001363E0">
          <w:rPr>
            <w:rStyle w:val="af5"/>
            <w:noProof/>
          </w:rPr>
          <w:t>https://www.businessinsider.com/why-is-virtual-reality-so-expensive-2016-9</w:t>
        </w:r>
      </w:hyperlink>
      <w:r w:rsidRPr="001363E0">
        <w:rPr>
          <w:noProof/>
        </w:rPr>
        <w:t xml:space="preserve"> (accessed.</w:t>
      </w:r>
    </w:p>
    <w:p w14:paraId="3A69AB76" w14:textId="6F0907C1" w:rsidR="001363E0" w:rsidRPr="001363E0" w:rsidRDefault="001363E0" w:rsidP="00BF4A9A">
      <w:pPr>
        <w:pStyle w:val="EndNoteBibliography"/>
        <w:ind w:left="720" w:firstLineChars="0" w:firstLine="0"/>
        <w:rPr>
          <w:noProof/>
        </w:rPr>
      </w:pPr>
      <w:r w:rsidRPr="001363E0">
        <w:rPr>
          <w:noProof/>
        </w:rPr>
        <w:t>[50]</w:t>
      </w:r>
      <w:r w:rsidRPr="001363E0">
        <w:rPr>
          <w:noProof/>
        </w:rPr>
        <w:tab/>
        <w:t xml:space="preserve">“Omdia research reveals 12.5m consumer VR headsets sold in 2021 with content spend exceeding $2bn.” OMDIA. </w:t>
      </w:r>
      <w:hyperlink r:id="rId75" w:history="1">
        <w:r w:rsidRPr="001363E0">
          <w:rPr>
            <w:rStyle w:val="af5"/>
            <w:noProof/>
          </w:rPr>
          <w:t>https://omdia.tech.informa.com/pr/2021-dec/omdia-research-reveals-12m-consumer-vr-headsets-sold-in-2021-with-content-spend-exceeding-2bn</w:t>
        </w:r>
      </w:hyperlink>
      <w:r w:rsidRPr="001363E0">
        <w:rPr>
          <w:noProof/>
        </w:rPr>
        <w:t xml:space="preserve"> (accessed.</w:t>
      </w:r>
    </w:p>
    <w:p w14:paraId="72F618CD" w14:textId="6DF71151" w:rsidR="001363E0" w:rsidRPr="001363E0" w:rsidRDefault="001363E0" w:rsidP="00BF4A9A">
      <w:pPr>
        <w:pStyle w:val="EndNoteBibliography"/>
        <w:ind w:left="720" w:firstLineChars="0" w:firstLine="0"/>
        <w:rPr>
          <w:noProof/>
        </w:rPr>
      </w:pPr>
      <w:r w:rsidRPr="001363E0">
        <w:rPr>
          <w:noProof/>
        </w:rPr>
        <w:t>[51]</w:t>
      </w:r>
      <w:r w:rsidRPr="001363E0">
        <w:rPr>
          <w:noProof/>
        </w:rPr>
        <w:tab/>
      </w:r>
      <w:r w:rsidRPr="001363E0">
        <w:rPr>
          <w:i/>
          <w:noProof/>
        </w:rPr>
        <w:t>AVDepthData</w:t>
      </w:r>
      <w:r w:rsidRPr="001363E0">
        <w:rPr>
          <w:noProof/>
        </w:rPr>
        <w:t xml:space="preserve">. Apple Developer. [Online]. Available: </w:t>
      </w:r>
      <w:hyperlink r:id="rId76" w:history="1">
        <w:r w:rsidRPr="001363E0">
          <w:rPr>
            <w:rStyle w:val="af5"/>
            <w:noProof/>
          </w:rPr>
          <w:t>https://developer.apple.com/documentation/avfoundation/avdepthdata</w:t>
        </w:r>
      </w:hyperlink>
    </w:p>
    <w:p w14:paraId="1AD41319" w14:textId="77777777" w:rsidR="001363E0" w:rsidRPr="001363E0" w:rsidRDefault="001363E0" w:rsidP="00BF4A9A">
      <w:pPr>
        <w:pStyle w:val="EndNoteBibliography"/>
        <w:ind w:left="720" w:firstLineChars="0" w:firstLine="0"/>
        <w:rPr>
          <w:noProof/>
        </w:rPr>
      </w:pPr>
      <w:r w:rsidRPr="001363E0">
        <w:rPr>
          <w:noProof/>
        </w:rPr>
        <w:t>[52]</w:t>
      </w:r>
      <w:r w:rsidRPr="001363E0">
        <w:rPr>
          <w:noProof/>
        </w:rPr>
        <w:tab/>
        <w:t xml:space="preserve">Y. Guo, Y. Liu, T. Georgiou, and M. S. Lew, “A review of semantic segmentation using deep neural networks,” </w:t>
      </w:r>
      <w:r w:rsidRPr="001363E0">
        <w:rPr>
          <w:i/>
          <w:noProof/>
        </w:rPr>
        <w:t xml:space="preserve">International journal of multimedia information retrieval, </w:t>
      </w:r>
      <w:r w:rsidRPr="001363E0">
        <w:rPr>
          <w:noProof/>
        </w:rPr>
        <w:t>vol. 7, pp. 87-93, 2018.</w:t>
      </w:r>
    </w:p>
    <w:p w14:paraId="5776FA62" w14:textId="77777777" w:rsidR="001363E0" w:rsidRPr="001363E0" w:rsidRDefault="001363E0" w:rsidP="00BF4A9A">
      <w:pPr>
        <w:pStyle w:val="EndNoteBibliography"/>
        <w:ind w:left="720" w:firstLineChars="0" w:firstLine="0"/>
        <w:rPr>
          <w:noProof/>
        </w:rPr>
      </w:pPr>
      <w:r w:rsidRPr="001363E0">
        <w:rPr>
          <w:noProof/>
        </w:rPr>
        <w:t>[53]</w:t>
      </w:r>
      <w:r w:rsidRPr="001363E0">
        <w:rPr>
          <w:noProof/>
        </w:rPr>
        <w:tab/>
        <w:t xml:space="preserve">Z. Qu and L. Zhang, “Research on image segmentation based on the improved Otsu algorithm,” in </w:t>
      </w:r>
      <w:r w:rsidRPr="001363E0">
        <w:rPr>
          <w:i/>
          <w:noProof/>
        </w:rPr>
        <w:t>2010 Second International Conference on Intelligent Human-Machine Systems and Cybernetics</w:t>
      </w:r>
      <w:r w:rsidRPr="001363E0">
        <w:rPr>
          <w:noProof/>
        </w:rPr>
        <w:t xml:space="preserve">, 2010, vol. 2: IEEE, pp. 228-231. </w:t>
      </w:r>
    </w:p>
    <w:p w14:paraId="124E7CCA" w14:textId="77777777" w:rsidR="001363E0" w:rsidRPr="001363E0" w:rsidRDefault="001363E0" w:rsidP="00BF4A9A">
      <w:pPr>
        <w:pStyle w:val="EndNoteBibliography"/>
        <w:ind w:left="720" w:firstLineChars="0" w:firstLine="0"/>
        <w:rPr>
          <w:noProof/>
        </w:rPr>
      </w:pPr>
      <w:r w:rsidRPr="001363E0">
        <w:rPr>
          <w:noProof/>
        </w:rPr>
        <w:t>[54]</w:t>
      </w:r>
      <w:r w:rsidRPr="001363E0">
        <w:rPr>
          <w:noProof/>
        </w:rPr>
        <w:tab/>
        <w:t xml:space="preserve">A. Dos Anjos and H. R. Shahbazkia, “Bi-level image thresholding,” </w:t>
      </w:r>
      <w:r w:rsidRPr="001363E0">
        <w:rPr>
          <w:i/>
          <w:noProof/>
        </w:rPr>
        <w:t xml:space="preserve">Biosignals, </w:t>
      </w:r>
      <w:r w:rsidRPr="001363E0">
        <w:rPr>
          <w:noProof/>
        </w:rPr>
        <w:t>vol. 2, pp. 70-76, 2008.</w:t>
      </w:r>
    </w:p>
    <w:p w14:paraId="7C0474AE" w14:textId="77777777" w:rsidR="001363E0" w:rsidRPr="001363E0" w:rsidRDefault="001363E0" w:rsidP="00BF4A9A">
      <w:pPr>
        <w:pStyle w:val="EndNoteBibliography"/>
        <w:ind w:left="720" w:firstLineChars="0" w:firstLine="0"/>
        <w:rPr>
          <w:noProof/>
        </w:rPr>
      </w:pPr>
      <w:r w:rsidRPr="001363E0">
        <w:rPr>
          <w:noProof/>
        </w:rPr>
        <w:t>[55]</w:t>
      </w:r>
      <w:r w:rsidRPr="001363E0">
        <w:rPr>
          <w:noProof/>
        </w:rPr>
        <w:tab/>
        <w:t>A. Betancourt, “EgoHands: a unified framework for hand-based methods in first person vision videos,” 2017.</w:t>
      </w:r>
    </w:p>
    <w:p w14:paraId="15B33351" w14:textId="77777777" w:rsidR="001363E0" w:rsidRPr="001363E0" w:rsidRDefault="001363E0" w:rsidP="00BF4A9A">
      <w:pPr>
        <w:pStyle w:val="EndNoteBibliography"/>
        <w:ind w:left="720" w:firstLineChars="0" w:firstLine="0"/>
        <w:rPr>
          <w:noProof/>
        </w:rPr>
      </w:pPr>
      <w:r w:rsidRPr="001363E0">
        <w:rPr>
          <w:noProof/>
        </w:rPr>
        <w:t>[56]</w:t>
      </w:r>
      <w:r w:rsidRPr="001363E0">
        <w:rPr>
          <w:noProof/>
        </w:rPr>
        <w:tab/>
        <w:t xml:space="preserve">O. Ronneberger, P. Fischer, and T. Brox, “U-net: Convolutional networks for biomedical image segmentation,” in </w:t>
      </w:r>
      <w:r w:rsidRPr="001363E0">
        <w:rPr>
          <w:i/>
          <w:noProof/>
        </w:rPr>
        <w:t>Medical Image Computing and Computer-Assisted Intervention–MICCAI 2015: 18th International Conference, Munich, Germany, October 5-9, 2015, Proceedings, Part III 18</w:t>
      </w:r>
      <w:r w:rsidRPr="001363E0">
        <w:rPr>
          <w:noProof/>
        </w:rPr>
        <w:t xml:space="preserve">, 2015: Springer, pp. 234-241. </w:t>
      </w:r>
    </w:p>
    <w:p w14:paraId="6CFBC8EE" w14:textId="77777777" w:rsidR="001363E0" w:rsidRPr="001363E0" w:rsidRDefault="001363E0" w:rsidP="00BF4A9A">
      <w:pPr>
        <w:pStyle w:val="EndNoteBibliography"/>
        <w:ind w:left="720" w:firstLineChars="0" w:firstLine="0"/>
        <w:rPr>
          <w:noProof/>
        </w:rPr>
      </w:pPr>
      <w:r w:rsidRPr="001363E0">
        <w:rPr>
          <w:noProof/>
        </w:rPr>
        <w:t>[57]</w:t>
      </w:r>
      <w:r w:rsidRPr="001363E0">
        <w:rPr>
          <w:noProof/>
        </w:rPr>
        <w:tab/>
        <w:t xml:space="preserve">M. Sandler, A. Howard, M. Zhu, A. Zhmoginov, and L.-C. Chen, “Mobilenetv2: Inverted residuals and linear bottlenecks,” in </w:t>
      </w:r>
      <w:r w:rsidRPr="001363E0">
        <w:rPr>
          <w:i/>
          <w:noProof/>
        </w:rPr>
        <w:t>Proceedings of the IEEE conference on computer vision and pattern recognition</w:t>
      </w:r>
      <w:r w:rsidRPr="001363E0">
        <w:rPr>
          <w:noProof/>
        </w:rPr>
        <w:t xml:space="preserve">, 2018, pp. 4510-4520. </w:t>
      </w:r>
    </w:p>
    <w:p w14:paraId="605701B7" w14:textId="77777777" w:rsidR="001363E0" w:rsidRPr="001363E0" w:rsidRDefault="001363E0" w:rsidP="00BF4A9A">
      <w:pPr>
        <w:pStyle w:val="EndNoteBibliography"/>
        <w:ind w:left="720" w:firstLineChars="0" w:firstLine="0"/>
        <w:rPr>
          <w:noProof/>
        </w:rPr>
      </w:pPr>
      <w:r w:rsidRPr="001363E0">
        <w:rPr>
          <w:noProof/>
        </w:rPr>
        <w:t>[58]</w:t>
      </w:r>
      <w:r w:rsidRPr="001363E0">
        <w:rPr>
          <w:noProof/>
        </w:rPr>
        <w:tab/>
        <w:t xml:space="preserve">L.-C. Chen, G. Papandreou, F. Schroff, and H. Adam, “Rethinking atrous convolution for semantic image segmentation,” </w:t>
      </w:r>
      <w:r w:rsidRPr="001363E0">
        <w:rPr>
          <w:i/>
          <w:noProof/>
        </w:rPr>
        <w:t xml:space="preserve">arXiv preprint arXiv:1706.05587, </w:t>
      </w:r>
      <w:r w:rsidRPr="001363E0">
        <w:rPr>
          <w:noProof/>
        </w:rPr>
        <w:t>2017.</w:t>
      </w:r>
    </w:p>
    <w:p w14:paraId="4842456F" w14:textId="4D6E7F3A" w:rsidR="001363E0" w:rsidRPr="001363E0" w:rsidRDefault="001363E0" w:rsidP="00BF4A9A">
      <w:pPr>
        <w:pStyle w:val="EndNoteBibliography"/>
        <w:ind w:left="720" w:firstLineChars="0" w:firstLine="0"/>
        <w:rPr>
          <w:noProof/>
        </w:rPr>
      </w:pPr>
      <w:r w:rsidRPr="001363E0">
        <w:rPr>
          <w:noProof/>
        </w:rPr>
        <w:t>[59]</w:t>
      </w:r>
      <w:r w:rsidRPr="001363E0">
        <w:rPr>
          <w:noProof/>
        </w:rPr>
        <w:tab/>
        <w:t xml:space="preserve">“Core ML Models.” APPLE Developer. </w:t>
      </w:r>
      <w:hyperlink r:id="rId77" w:history="1">
        <w:r w:rsidRPr="001363E0">
          <w:rPr>
            <w:rStyle w:val="af5"/>
            <w:noProof/>
          </w:rPr>
          <w:t>https://developer.apple.com/machine-learning/models/</w:t>
        </w:r>
      </w:hyperlink>
      <w:r w:rsidRPr="001363E0">
        <w:rPr>
          <w:noProof/>
        </w:rPr>
        <w:t xml:space="preserve"> (accessed.</w:t>
      </w:r>
    </w:p>
    <w:p w14:paraId="773BEC2C" w14:textId="77777777" w:rsidR="001363E0" w:rsidRPr="001363E0" w:rsidRDefault="001363E0" w:rsidP="00BF4A9A">
      <w:pPr>
        <w:pStyle w:val="EndNoteBibliography"/>
        <w:ind w:left="720" w:firstLineChars="0" w:firstLine="0"/>
        <w:rPr>
          <w:noProof/>
        </w:rPr>
      </w:pPr>
      <w:r w:rsidRPr="001363E0">
        <w:rPr>
          <w:noProof/>
        </w:rPr>
        <w:t>[60]</w:t>
      </w:r>
      <w:r w:rsidRPr="001363E0">
        <w:rPr>
          <w:noProof/>
        </w:rPr>
        <w:tab/>
        <w:t xml:space="preserve">P. Turner, “ARHeadsetKit: Bringing Affordable AR Headset Technology to the Masses,” Ocean Lakes High School, 2022. </w:t>
      </w:r>
    </w:p>
    <w:p w14:paraId="2C93A064" w14:textId="77777777" w:rsidR="001363E0" w:rsidRPr="001363E0" w:rsidRDefault="001363E0" w:rsidP="00BF4A9A">
      <w:pPr>
        <w:pStyle w:val="EndNoteBibliography"/>
        <w:ind w:left="720" w:firstLineChars="0" w:firstLine="0"/>
        <w:rPr>
          <w:noProof/>
        </w:rPr>
      </w:pPr>
      <w:r w:rsidRPr="001363E0">
        <w:rPr>
          <w:noProof/>
        </w:rPr>
        <w:lastRenderedPageBreak/>
        <w:t>[61]</w:t>
      </w:r>
      <w:r w:rsidRPr="001363E0">
        <w:rPr>
          <w:noProof/>
        </w:rPr>
        <w:tab/>
        <w:t>M. Mihara</w:t>
      </w:r>
      <w:r w:rsidRPr="001363E0">
        <w:rPr>
          <w:i/>
          <w:noProof/>
        </w:rPr>
        <w:t xml:space="preserve"> et al.</w:t>
      </w:r>
      <w:r w:rsidRPr="001363E0">
        <w:rPr>
          <w:noProof/>
        </w:rPr>
        <w:t xml:space="preserve">, “Cortical control of postural balance in patients with hemiplegic stroke,” </w:t>
      </w:r>
      <w:r w:rsidRPr="001363E0">
        <w:rPr>
          <w:i/>
          <w:noProof/>
        </w:rPr>
        <w:t xml:space="preserve">Neuroreport, </w:t>
      </w:r>
      <w:r w:rsidRPr="001363E0">
        <w:rPr>
          <w:noProof/>
        </w:rPr>
        <w:t>vol. 23, no. 5, pp. 314-319, 2012.</w:t>
      </w:r>
    </w:p>
    <w:p w14:paraId="6CAA6072" w14:textId="77777777" w:rsidR="001363E0" w:rsidRPr="001363E0" w:rsidRDefault="001363E0" w:rsidP="00BF4A9A">
      <w:pPr>
        <w:pStyle w:val="EndNoteBibliography"/>
        <w:ind w:left="720" w:firstLineChars="0" w:firstLine="0"/>
        <w:rPr>
          <w:noProof/>
        </w:rPr>
      </w:pPr>
      <w:r w:rsidRPr="001363E0">
        <w:rPr>
          <w:noProof/>
        </w:rPr>
        <w:t>[62]</w:t>
      </w:r>
      <w:r w:rsidRPr="001363E0">
        <w:rPr>
          <w:noProof/>
        </w:rPr>
        <w:tab/>
        <w:t>S. B. Moro</w:t>
      </w:r>
      <w:r w:rsidRPr="001363E0">
        <w:rPr>
          <w:i/>
          <w:noProof/>
        </w:rPr>
        <w:t xml:space="preserve"> et al.</w:t>
      </w:r>
      <w:r w:rsidRPr="001363E0">
        <w:rPr>
          <w:noProof/>
        </w:rPr>
        <w:t xml:space="preserve">, “A semi-immersive virtual reality incremental swing balance task activates prefrontal cortex: a functional near-infrared spectroscopy study,” </w:t>
      </w:r>
      <w:r w:rsidRPr="001363E0">
        <w:rPr>
          <w:i/>
          <w:noProof/>
        </w:rPr>
        <w:t xml:space="preserve">Neuroimage, </w:t>
      </w:r>
      <w:r w:rsidRPr="001363E0">
        <w:rPr>
          <w:noProof/>
        </w:rPr>
        <w:t>vol. 85, pp. 451-460, 2014.</w:t>
      </w:r>
    </w:p>
    <w:p w14:paraId="22A27084" w14:textId="77777777" w:rsidR="001363E0" w:rsidRPr="001363E0" w:rsidRDefault="001363E0" w:rsidP="00BF4A9A">
      <w:pPr>
        <w:pStyle w:val="EndNoteBibliography"/>
        <w:ind w:left="720" w:firstLineChars="0" w:firstLine="0"/>
        <w:rPr>
          <w:noProof/>
        </w:rPr>
      </w:pPr>
      <w:r w:rsidRPr="001363E0">
        <w:rPr>
          <w:noProof/>
        </w:rPr>
        <w:t>[63]</w:t>
      </w:r>
      <w:r w:rsidRPr="001363E0">
        <w:rPr>
          <w:noProof/>
        </w:rPr>
        <w:tab/>
        <w:t xml:space="preserve">J. R. Flanagan and A. M. Wing, “Modulation of grip force with load force during point-to-point arm movements,” </w:t>
      </w:r>
      <w:r w:rsidRPr="001363E0">
        <w:rPr>
          <w:i/>
          <w:noProof/>
        </w:rPr>
        <w:t xml:space="preserve">Experimental brain research, </w:t>
      </w:r>
      <w:r w:rsidRPr="001363E0">
        <w:rPr>
          <w:noProof/>
        </w:rPr>
        <w:t>vol. 95, pp. 131-131, 1993.</w:t>
      </w:r>
    </w:p>
    <w:p w14:paraId="7DE312E3" w14:textId="77777777" w:rsidR="001363E0" w:rsidRPr="001363E0" w:rsidRDefault="001363E0" w:rsidP="00BF4A9A">
      <w:pPr>
        <w:pStyle w:val="EndNoteBibliography"/>
        <w:ind w:left="720" w:firstLineChars="0" w:firstLine="0"/>
        <w:rPr>
          <w:noProof/>
        </w:rPr>
      </w:pPr>
      <w:r w:rsidRPr="001363E0">
        <w:rPr>
          <w:noProof/>
        </w:rPr>
        <w:t>[64]</w:t>
      </w:r>
      <w:r w:rsidRPr="001363E0">
        <w:rPr>
          <w:noProof/>
        </w:rPr>
        <w:tab/>
        <w:t xml:space="preserve">T. J. Huppert, S. G. Diamond, M. A. Franceschini, and D. A. Boas, “HomER: a review of time-series analysis methods for near-infrared spectroscopy of the brain,” </w:t>
      </w:r>
      <w:r w:rsidRPr="001363E0">
        <w:rPr>
          <w:i/>
          <w:noProof/>
        </w:rPr>
        <w:t xml:space="preserve">Applied optics, </w:t>
      </w:r>
      <w:r w:rsidRPr="001363E0">
        <w:rPr>
          <w:noProof/>
        </w:rPr>
        <w:t>vol. 48, no. 10, pp. D280-D298, 2009.</w:t>
      </w:r>
    </w:p>
    <w:p w14:paraId="04898BA0" w14:textId="77777777" w:rsidR="001363E0" w:rsidRPr="001363E0" w:rsidRDefault="001363E0" w:rsidP="00BF4A9A">
      <w:pPr>
        <w:pStyle w:val="EndNoteBibliography"/>
        <w:ind w:left="720" w:firstLineChars="0" w:firstLine="0"/>
        <w:rPr>
          <w:noProof/>
        </w:rPr>
      </w:pPr>
      <w:r w:rsidRPr="001363E0">
        <w:rPr>
          <w:noProof/>
        </w:rPr>
        <w:t>[65]</w:t>
      </w:r>
      <w:r w:rsidRPr="001363E0">
        <w:rPr>
          <w:noProof/>
        </w:rPr>
        <w:tab/>
        <w:t>A. von Lühmann, A. Ortega-Martinez, D. A. Boas, and M. A. Y</w:t>
      </w:r>
      <w:r w:rsidRPr="001363E0">
        <w:rPr>
          <w:rFonts w:hint="eastAsia"/>
          <w:noProof/>
        </w:rPr>
        <w:t>ü</w:t>
      </w:r>
      <w:r w:rsidRPr="001363E0">
        <w:rPr>
          <w:noProof/>
        </w:rPr>
        <w:t xml:space="preserve">cel, “Using the general linear model to improve performance in fNIRS single trial analysis and classification: a perspective,” </w:t>
      </w:r>
      <w:r w:rsidRPr="001363E0">
        <w:rPr>
          <w:i/>
          <w:noProof/>
        </w:rPr>
        <w:t xml:space="preserve">Frontiers in human neuroscience, </w:t>
      </w:r>
      <w:r w:rsidRPr="001363E0">
        <w:rPr>
          <w:noProof/>
        </w:rPr>
        <w:t>vol. 14, p. 30, 2020.</w:t>
      </w:r>
    </w:p>
    <w:p w14:paraId="02F5FCC1" w14:textId="77777777" w:rsidR="001363E0" w:rsidRPr="001363E0" w:rsidRDefault="001363E0" w:rsidP="00BF4A9A">
      <w:pPr>
        <w:pStyle w:val="EndNoteBibliography"/>
        <w:ind w:left="720" w:firstLineChars="0" w:firstLine="0"/>
        <w:rPr>
          <w:noProof/>
        </w:rPr>
      </w:pPr>
      <w:r w:rsidRPr="001363E0">
        <w:rPr>
          <w:noProof/>
        </w:rPr>
        <w:t>[66]</w:t>
      </w:r>
      <w:r w:rsidRPr="001363E0">
        <w:rPr>
          <w:noProof/>
        </w:rPr>
        <w:tab/>
        <w:t xml:space="preserve">A. von Lühmann, X. Li, K.-R. Müller, D. A. Boas, and M. A. Yücel, “Improved physiological noise regression in fNIRS: a multimodal extension of the general linear model using temporally embedded canonical correlation analysis,” </w:t>
      </w:r>
      <w:r w:rsidRPr="001363E0">
        <w:rPr>
          <w:i/>
          <w:noProof/>
        </w:rPr>
        <w:t xml:space="preserve">NeuroImage, </w:t>
      </w:r>
      <w:r w:rsidRPr="001363E0">
        <w:rPr>
          <w:noProof/>
        </w:rPr>
        <w:t>vol. 208, p. 116472, 2020.</w:t>
      </w:r>
    </w:p>
    <w:p w14:paraId="45DD9707" w14:textId="3C542401" w:rsidR="00D95790" w:rsidRDefault="00000000" w:rsidP="00AC5100">
      <w:pPr>
        <w:ind w:leftChars="-4" w:hangingChars="4" w:hanging="10"/>
      </w:pPr>
      <w:r>
        <w:fldChar w:fldCharType="end"/>
      </w:r>
    </w:p>
    <w:sectPr w:rsidR="00D95790">
      <w:footerReference w:type="default" r:id="rId78"/>
      <w:pgSz w:w="11906" w:h="16838"/>
      <w:pgMar w:top="1440" w:right="1800" w:bottom="1440" w:left="1800" w:header="850" w:footer="992"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黃柏瑜" w:date="2023-07-17T14:13:00Z" w:initials="黃柏瑜">
    <w:p w14:paraId="16C4E077" w14:textId="77777777" w:rsidR="004D22D3" w:rsidRDefault="004D22D3" w:rsidP="00896846">
      <w:pPr>
        <w:pStyle w:val="a4"/>
        <w:ind w:firstLineChars="0" w:firstLine="0"/>
      </w:pPr>
      <w:r>
        <w:rPr>
          <w:rStyle w:val="a3"/>
        </w:rPr>
        <w:annotationRef/>
      </w:r>
      <w:r>
        <w:rPr>
          <w:color w:val="000000"/>
          <w:highlight w:val="white"/>
        </w:rPr>
        <w:t xml:space="preserve">"this is because the motor and sensory fibers.." </w:t>
      </w:r>
      <w:r>
        <w:rPr>
          <w:rFonts w:hint="eastAsia"/>
          <w:color w:val="000000"/>
          <w:highlight w:val="white"/>
        </w:rPr>
        <w:t>需引用文獻，或改成描述上肢運動缺損在中風病人的比例有多少</w:t>
      </w:r>
      <w:r>
        <w:t xml:space="preserve"> </w:t>
      </w:r>
    </w:p>
  </w:comment>
  <w:comment w:id="28" w:author="黃柏瑜" w:date="2023-07-17T13:55:00Z" w:initials="黃柏瑜">
    <w:p w14:paraId="07702C9E" w14:textId="7F7F7451" w:rsidR="00D111BF" w:rsidRDefault="00D111BF" w:rsidP="0065005B">
      <w:pPr>
        <w:pStyle w:val="a4"/>
        <w:ind w:firstLineChars="0" w:firstLine="0"/>
      </w:pPr>
      <w:r>
        <w:rPr>
          <w:rStyle w:val="a3"/>
        </w:rPr>
        <w:annotationRef/>
      </w:r>
      <w:r>
        <w:rPr>
          <w:rFonts w:hint="eastAsia"/>
        </w:rPr>
        <w:t>需要</w:t>
      </w:r>
      <w:r>
        <w:t>cite</w:t>
      </w:r>
      <w:r>
        <w:rPr>
          <w:rFonts w:hint="eastAsia"/>
        </w:rPr>
        <w:t>最原始的那篇</w:t>
      </w:r>
      <w:r>
        <w:t>1995</w:t>
      </w:r>
      <w:r>
        <w:rPr>
          <w:rFonts w:hint="eastAsia"/>
        </w:rPr>
        <w:t>的</w:t>
      </w:r>
      <w:r>
        <w:t>MT</w:t>
      </w:r>
      <w:r>
        <w:rPr>
          <w:rFonts w:hint="eastAsia"/>
        </w:rPr>
        <w:t>文獻</w:t>
      </w:r>
      <w:r>
        <w:t xml:space="preserve"> </w:t>
      </w:r>
    </w:p>
  </w:comment>
  <w:comment w:id="30" w:author="黃柏瑜" w:date="2023-07-17T14:18:00Z" w:initials="黃柏瑜">
    <w:p w14:paraId="3ABE6937" w14:textId="77777777" w:rsidR="00A15968" w:rsidRDefault="00A15968" w:rsidP="00AF0C7C">
      <w:pPr>
        <w:pStyle w:val="a4"/>
        <w:ind w:firstLineChars="0" w:firstLine="0"/>
      </w:pPr>
      <w:r>
        <w:rPr>
          <w:rStyle w:val="a3"/>
        </w:rPr>
        <w:annotationRef/>
      </w:r>
      <w:r>
        <w:t>FES</w:t>
      </w:r>
      <w:r>
        <w:rPr>
          <w:rFonts w:hint="eastAsia"/>
        </w:rPr>
        <w:t>可棄並</w:t>
      </w:r>
      <w:r>
        <w:t xml:space="preserve"> cite VRMT</w:t>
      </w:r>
      <w:r>
        <w:rPr>
          <w:rFonts w:hint="eastAsia"/>
        </w:rPr>
        <w:t>在</w:t>
      </w:r>
      <w:r>
        <w:t xml:space="preserve">1.1.3 </w:t>
      </w:r>
    </w:p>
  </w:comment>
  <w:comment w:id="53" w:author="黃柏瑜" w:date="2023-07-17T16:32:00Z" w:initials="黃柏瑜">
    <w:p w14:paraId="19CB4C90" w14:textId="77777777" w:rsidR="009749C8" w:rsidRDefault="009749C8" w:rsidP="00FB6CFF">
      <w:pPr>
        <w:pStyle w:val="a4"/>
        <w:ind w:firstLineChars="0" w:firstLine="0"/>
      </w:pPr>
      <w:r>
        <w:rPr>
          <w:rStyle w:val="a3"/>
        </w:rPr>
        <w:annotationRef/>
      </w:r>
      <w:r>
        <w:rPr>
          <w:rFonts w:hint="eastAsia"/>
          <w:color w:val="000000"/>
          <w:highlight w:val="lightGray"/>
        </w:rPr>
        <w:t>精簡一些，開頭直接根據前面的文獻闡述目前的</w:t>
      </w:r>
      <w:r>
        <w:rPr>
          <w:color w:val="000000"/>
          <w:highlight w:val="lightGray"/>
        </w:rPr>
        <w:t>research gap</w:t>
      </w:r>
      <w:r>
        <w:t xml:space="preserve"> </w:t>
      </w:r>
    </w:p>
  </w:comment>
  <w:comment w:id="144" w:author="黃柏瑜" w:date="2023-07-17T16:33:00Z" w:initials="黃柏瑜">
    <w:p w14:paraId="54DA8304" w14:textId="77777777" w:rsidR="009749C8" w:rsidRDefault="009749C8" w:rsidP="00F22C1D">
      <w:pPr>
        <w:pStyle w:val="a4"/>
        <w:ind w:firstLineChars="0" w:firstLine="0"/>
      </w:pPr>
      <w:r>
        <w:rPr>
          <w:rStyle w:val="a3"/>
        </w:rPr>
        <w:annotationRef/>
      </w:r>
      <w:r>
        <w:rPr>
          <w:rFonts w:hint="eastAsia"/>
          <w:color w:val="000000"/>
          <w:highlight w:val="white"/>
        </w:rPr>
        <w:t>寫受試者的</w:t>
      </w:r>
      <w:r>
        <w:rPr>
          <w:color w:val="000000"/>
          <w:highlight w:val="white"/>
        </w:rPr>
        <w:t>criteria</w:t>
      </w:r>
      <w:r>
        <w:rPr>
          <w:rFonts w:hint="eastAsia"/>
          <w:color w:val="000000"/>
          <w:highlight w:val="white"/>
        </w:rPr>
        <w:t>即可，在</w:t>
      </w:r>
      <w:r>
        <w:rPr>
          <w:color w:val="000000"/>
          <w:highlight w:val="white"/>
        </w:rPr>
        <w:t>result</w:t>
      </w:r>
      <w:r>
        <w:rPr>
          <w:rFonts w:hint="eastAsia"/>
          <w:color w:val="000000"/>
          <w:highlight w:val="white"/>
        </w:rPr>
        <w:t>時才說明納入多少病人</w:t>
      </w:r>
      <w:r>
        <w:t xml:space="preserve"> </w:t>
      </w:r>
    </w:p>
  </w:comment>
  <w:comment w:id="166" w:author="黃柏瑜" w:date="2023-07-17T16:38:00Z" w:initials="黃柏瑜">
    <w:p w14:paraId="0027B6B9" w14:textId="77777777" w:rsidR="008838AC" w:rsidRDefault="008838AC" w:rsidP="00E15A82">
      <w:pPr>
        <w:pStyle w:val="a4"/>
        <w:ind w:firstLineChars="0" w:firstLine="0"/>
      </w:pPr>
      <w:r>
        <w:rPr>
          <w:rStyle w:val="a3"/>
        </w:rPr>
        <w:annotationRef/>
      </w:r>
      <w:r>
        <w:rPr>
          <w:color w:val="000000"/>
          <w:highlight w:val="white"/>
        </w:rPr>
        <w:t xml:space="preserve">2PD </w:t>
      </w:r>
      <w:r>
        <w:rPr>
          <w:rFonts w:hint="eastAsia"/>
          <w:color w:val="000000"/>
          <w:highlight w:val="white"/>
        </w:rPr>
        <w:t>的</w:t>
      </w:r>
      <w:r>
        <w:rPr>
          <w:color w:val="000000"/>
          <w:highlight w:val="white"/>
        </w:rPr>
        <w:t xml:space="preserve"> Category </w:t>
      </w:r>
      <w:r>
        <w:rPr>
          <w:rFonts w:hint="eastAsia"/>
          <w:color w:val="000000"/>
          <w:highlight w:val="white"/>
        </w:rPr>
        <w:t>與相關敘述應改為</w:t>
      </w:r>
      <w:r>
        <w:rPr>
          <w:color w:val="000000"/>
          <w:highlight w:val="white"/>
        </w:rPr>
        <w:t xml:space="preserve"> spatial resolution</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C4E077" w15:done="0"/>
  <w15:commentEx w15:paraId="07702C9E" w15:done="0"/>
  <w15:commentEx w15:paraId="3ABE6937" w15:done="0"/>
  <w15:commentEx w15:paraId="19CB4C90" w15:done="0"/>
  <w15:commentEx w15:paraId="54DA8304" w15:done="0"/>
  <w15:commentEx w15:paraId="0027B6B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5FCB18" w16cex:dateUtc="2023-07-17T06:13:00Z"/>
  <w16cex:commentExtensible w16cex:durableId="285FC6D6" w16cex:dateUtc="2023-07-17T05:55:00Z"/>
  <w16cex:commentExtensible w16cex:durableId="285FCC20" w16cex:dateUtc="2023-07-17T06:18:00Z"/>
  <w16cex:commentExtensible w16cex:durableId="285FEBA7" w16cex:dateUtc="2023-07-17T08:32:00Z"/>
  <w16cex:commentExtensible w16cex:durableId="285FEBC2" w16cex:dateUtc="2023-07-17T08:33:00Z"/>
  <w16cex:commentExtensible w16cex:durableId="285FECEA" w16cex:dateUtc="2023-07-17T08: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C4E077" w16cid:durableId="285FCB18"/>
  <w16cid:commentId w16cid:paraId="07702C9E" w16cid:durableId="285FC6D6"/>
  <w16cid:commentId w16cid:paraId="3ABE6937" w16cid:durableId="285FCC20"/>
  <w16cid:commentId w16cid:paraId="19CB4C90" w16cid:durableId="285FEBA7"/>
  <w16cid:commentId w16cid:paraId="54DA8304" w16cid:durableId="285FEBC2"/>
  <w16cid:commentId w16cid:paraId="0027B6B9" w16cid:durableId="285FEC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B7D58" w14:textId="77777777" w:rsidR="00AE34F8" w:rsidRDefault="00AE34F8">
      <w:pPr>
        <w:spacing w:line="240" w:lineRule="auto"/>
        <w:ind w:firstLine="480"/>
      </w:pPr>
      <w:r>
        <w:separator/>
      </w:r>
    </w:p>
  </w:endnote>
  <w:endnote w:type="continuationSeparator" w:id="0">
    <w:p w14:paraId="7D8E4E34" w14:textId="77777777" w:rsidR="00AE34F8" w:rsidRDefault="00AE34F8">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32664" w14:textId="77777777" w:rsidR="00D95790" w:rsidRDefault="00D95790">
    <w:pPr>
      <w:pStyle w:val="af"/>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7536702"/>
    </w:sdtPr>
    <w:sdtContent>
      <w:p w14:paraId="094755B0" w14:textId="77777777" w:rsidR="00D95790" w:rsidRDefault="00000000">
        <w:pPr>
          <w:pStyle w:val="af"/>
          <w:ind w:firstLine="400"/>
          <w:jc w:val="center"/>
        </w:pPr>
        <w:r>
          <w:fldChar w:fldCharType="begin"/>
        </w:r>
        <w:r>
          <w:instrText>PAGE   \* MERGEFORMAT</w:instrText>
        </w:r>
        <w:r>
          <w:fldChar w:fldCharType="separate"/>
        </w:r>
        <w:r>
          <w:rPr>
            <w:lang w:val="zh-TW"/>
          </w:rPr>
          <w:t>2</w:t>
        </w:r>
        <w:r>
          <w:fldChar w:fldCharType="end"/>
        </w:r>
      </w:p>
    </w:sdtContent>
  </w:sdt>
  <w:p w14:paraId="10AEFD55" w14:textId="77777777" w:rsidR="00D95790" w:rsidRDefault="00D95790">
    <w:pPr>
      <w:pStyle w:val="af"/>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49C25" w14:textId="77777777" w:rsidR="00D95790" w:rsidRDefault="00D95790">
    <w:pPr>
      <w:pStyle w:val="af"/>
      <w:ind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8180894"/>
    </w:sdtPr>
    <w:sdtContent>
      <w:p w14:paraId="1D3658FB" w14:textId="77777777" w:rsidR="00D95790" w:rsidRDefault="00000000">
        <w:pPr>
          <w:pStyle w:val="af"/>
          <w:ind w:firstLine="400"/>
          <w:jc w:val="center"/>
        </w:pPr>
        <w:r>
          <w:fldChar w:fldCharType="begin"/>
        </w:r>
        <w:r>
          <w:instrText>PAGE   \* MERGEFORMAT</w:instrText>
        </w:r>
        <w:r>
          <w:fldChar w:fldCharType="separate"/>
        </w:r>
        <w:r>
          <w:rPr>
            <w:lang w:val="zh-TW"/>
          </w:rPr>
          <w:t>2</w:t>
        </w:r>
        <w:r>
          <w:fldChar w:fldCharType="end"/>
        </w:r>
      </w:p>
    </w:sdtContent>
  </w:sdt>
  <w:p w14:paraId="490051F3" w14:textId="77777777" w:rsidR="00D95790" w:rsidRDefault="00D95790">
    <w:pPr>
      <w:pStyle w:val="af"/>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04EE0E" w14:textId="77777777" w:rsidR="00AE34F8" w:rsidRDefault="00AE34F8">
      <w:pPr>
        <w:ind w:firstLine="480"/>
      </w:pPr>
      <w:r>
        <w:separator/>
      </w:r>
    </w:p>
  </w:footnote>
  <w:footnote w:type="continuationSeparator" w:id="0">
    <w:p w14:paraId="45907D1D" w14:textId="77777777" w:rsidR="00AE34F8" w:rsidRDefault="00AE34F8">
      <w:pPr>
        <w:ind w:firstLine="480"/>
      </w:pPr>
      <w:r>
        <w:continuationSeparator/>
      </w:r>
    </w:p>
  </w:footnote>
  <w:footnote w:id="1">
    <w:p w14:paraId="6434880B" w14:textId="77777777" w:rsidR="00D95790" w:rsidRDefault="00000000">
      <w:pPr>
        <w:pStyle w:val="af2"/>
        <w:ind w:firstLine="400"/>
        <w:rPr>
          <w:rFonts w:ascii="新細明體" w:eastAsia="新細明體" w:hAnsi="新細明體" w:cs="新細明體"/>
        </w:rPr>
      </w:pPr>
      <w:r>
        <w:rPr>
          <w:rStyle w:val="af1"/>
        </w:rPr>
        <w:t>*</w:t>
      </w:r>
      <w:r>
        <w:t xml:space="preserve"> </w:t>
      </w:r>
      <w:r>
        <w:rPr>
          <w:rFonts w:ascii="新細明體" w:eastAsia="新細明體" w:hAnsi="新細明體" w:cs="新細明體" w:hint="eastAsia"/>
        </w:rPr>
        <w:t>研究生</w:t>
      </w:r>
    </w:p>
  </w:footnote>
  <w:footnote w:id="2">
    <w:p w14:paraId="4E53F16D" w14:textId="77777777" w:rsidR="00D95790" w:rsidRDefault="00000000">
      <w:pPr>
        <w:pStyle w:val="af2"/>
        <w:ind w:firstLine="400"/>
        <w:rPr>
          <w:rFonts w:eastAsia="新細明體"/>
        </w:rPr>
      </w:pPr>
      <w:r>
        <w:rPr>
          <w:rStyle w:val="af1"/>
        </w:rPr>
        <w:t>**</w:t>
      </w:r>
      <w:r>
        <w:t xml:space="preserve"> </w:t>
      </w:r>
      <w:r>
        <w:rPr>
          <w:rFonts w:ascii="新細明體" w:eastAsia="新細明體" w:hAnsi="新細明體" w:cs="新細明體" w:hint="eastAsia"/>
        </w:rPr>
        <w:t>指導教授</w:t>
      </w:r>
    </w:p>
  </w:footnote>
  <w:footnote w:id="3">
    <w:p w14:paraId="0561BDDD" w14:textId="77777777" w:rsidR="00D95790" w:rsidRDefault="00000000">
      <w:pPr>
        <w:pStyle w:val="af2"/>
        <w:ind w:firstLine="480"/>
        <w:rPr>
          <w:sz w:val="24"/>
          <w:szCs w:val="24"/>
        </w:rPr>
      </w:pPr>
      <w:r>
        <w:rPr>
          <w:rStyle w:val="af1"/>
          <w:sz w:val="24"/>
          <w:szCs w:val="24"/>
        </w:rPr>
        <w:t>*</w:t>
      </w:r>
      <w:r>
        <w:rPr>
          <w:sz w:val="24"/>
          <w:szCs w:val="24"/>
        </w:rPr>
        <w:t xml:space="preserve"> Student</w:t>
      </w:r>
    </w:p>
  </w:footnote>
  <w:footnote w:id="4">
    <w:p w14:paraId="11BD83E8" w14:textId="77777777" w:rsidR="00D95790" w:rsidRDefault="00000000">
      <w:pPr>
        <w:pStyle w:val="af2"/>
        <w:ind w:firstLine="480"/>
        <w:rPr>
          <w:sz w:val="24"/>
          <w:szCs w:val="24"/>
        </w:rPr>
      </w:pPr>
      <w:r>
        <w:rPr>
          <w:rStyle w:val="af1"/>
          <w:sz w:val="24"/>
          <w:szCs w:val="24"/>
        </w:rPr>
        <w:t>**</w:t>
      </w:r>
      <w:r>
        <w:rPr>
          <w:sz w:val="24"/>
          <w:szCs w:val="24"/>
        </w:rPr>
        <w:t xml:space="preserve"> Advisor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C1514" w14:textId="77777777" w:rsidR="00D95790" w:rsidRDefault="00D95790">
    <w:pPr>
      <w:pStyle w:val="af3"/>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80A70" w14:textId="77777777" w:rsidR="00D95790" w:rsidRDefault="00D95790">
    <w:pPr>
      <w:pStyle w:val="af3"/>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5EF17" w14:textId="77777777" w:rsidR="00D95790" w:rsidRDefault="00D95790">
    <w:pPr>
      <w:pStyle w:val="af3"/>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40A76A6"/>
    <w:multiLevelType w:val="singleLevel"/>
    <w:tmpl w:val="B40A76A6"/>
    <w:lvl w:ilvl="0">
      <w:start w:val="1"/>
      <w:numFmt w:val="decimal"/>
      <w:suff w:val="space"/>
      <w:lvlText w:val="%1."/>
      <w:lvlJc w:val="left"/>
      <w:pPr>
        <w:ind w:left="0"/>
      </w:pPr>
    </w:lvl>
  </w:abstractNum>
  <w:abstractNum w:abstractNumId="1" w15:restartNumberingAfterBreak="0">
    <w:nsid w:val="0AB1649B"/>
    <w:multiLevelType w:val="multilevel"/>
    <w:tmpl w:val="0AB1649B"/>
    <w:lvl w:ilvl="0">
      <w:start w:val="1"/>
      <w:numFmt w:val="decimal"/>
      <w:lvlText w:val="%1"/>
      <w:lvlJc w:val="left"/>
      <w:pPr>
        <w:ind w:left="360" w:hanging="360"/>
      </w:pPr>
      <w:rPr>
        <w:rFonts w:hint="default"/>
      </w:rPr>
    </w:lvl>
    <w:lvl w:ilvl="1">
      <w:start w:val="1"/>
      <w:numFmt w:val="decimal"/>
      <w:pStyle w:val="5"/>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 w15:restartNumberingAfterBreak="0">
    <w:nsid w:val="0FBFA45A"/>
    <w:multiLevelType w:val="singleLevel"/>
    <w:tmpl w:val="0FBFA45A"/>
    <w:lvl w:ilvl="0">
      <w:start w:val="1"/>
      <w:numFmt w:val="decimal"/>
      <w:suff w:val="space"/>
      <w:lvlText w:val="%1."/>
      <w:lvlJc w:val="left"/>
    </w:lvl>
  </w:abstractNum>
  <w:abstractNum w:abstractNumId="3" w15:restartNumberingAfterBreak="0">
    <w:nsid w:val="14FC4310"/>
    <w:multiLevelType w:val="multilevel"/>
    <w:tmpl w:val="19DC5E1E"/>
    <w:lvl w:ilvl="0">
      <w:start w:val="3"/>
      <w:numFmt w:val="decimal"/>
      <w:lvlText w:val="%1"/>
      <w:lvlJc w:val="left"/>
      <w:pPr>
        <w:ind w:left="420" w:hanging="420"/>
      </w:pPr>
      <w:rPr>
        <w:rFonts w:ascii="新細明體" w:eastAsia="新細明體" w:hAnsi="新細明體" w:hint="default"/>
      </w:rPr>
    </w:lvl>
    <w:lvl w:ilvl="1">
      <w:start w:val="1"/>
      <w:numFmt w:val="decimal"/>
      <w:lvlText w:val="%1.%2"/>
      <w:lvlJc w:val="left"/>
      <w:pPr>
        <w:ind w:left="720" w:hanging="720"/>
      </w:pPr>
      <w:rPr>
        <w:rFonts w:ascii="新細明體" w:eastAsia="新細明體" w:hAnsi="新細明體" w:hint="default"/>
      </w:rPr>
    </w:lvl>
    <w:lvl w:ilvl="2">
      <w:start w:val="1"/>
      <w:numFmt w:val="decimal"/>
      <w:lvlText w:val="%1.%2.%3"/>
      <w:lvlJc w:val="left"/>
      <w:pPr>
        <w:ind w:left="720" w:hanging="720"/>
      </w:pPr>
      <w:rPr>
        <w:rFonts w:ascii="新細明體" w:eastAsia="新細明體" w:hAnsi="新細明體" w:hint="default"/>
      </w:rPr>
    </w:lvl>
    <w:lvl w:ilvl="3">
      <w:start w:val="1"/>
      <w:numFmt w:val="decimal"/>
      <w:lvlText w:val="%1.%2.%3.%4"/>
      <w:lvlJc w:val="left"/>
      <w:pPr>
        <w:ind w:left="1080" w:hanging="1080"/>
      </w:pPr>
      <w:rPr>
        <w:rFonts w:ascii="新細明體" w:eastAsia="新細明體" w:hAnsi="新細明體" w:hint="default"/>
      </w:rPr>
    </w:lvl>
    <w:lvl w:ilvl="4">
      <w:start w:val="1"/>
      <w:numFmt w:val="decimal"/>
      <w:lvlText w:val="%1.%2.%3.%4.%5"/>
      <w:lvlJc w:val="left"/>
      <w:pPr>
        <w:ind w:left="1440" w:hanging="1440"/>
      </w:pPr>
      <w:rPr>
        <w:rFonts w:ascii="新細明體" w:eastAsia="新細明體" w:hAnsi="新細明體" w:hint="default"/>
      </w:rPr>
    </w:lvl>
    <w:lvl w:ilvl="5">
      <w:start w:val="1"/>
      <w:numFmt w:val="decimal"/>
      <w:lvlText w:val="%1.%2.%3.%4.%5.%6"/>
      <w:lvlJc w:val="left"/>
      <w:pPr>
        <w:ind w:left="1440" w:hanging="1440"/>
      </w:pPr>
      <w:rPr>
        <w:rFonts w:ascii="新細明體" w:eastAsia="新細明體" w:hAnsi="新細明體" w:hint="default"/>
      </w:rPr>
    </w:lvl>
    <w:lvl w:ilvl="6">
      <w:start w:val="1"/>
      <w:numFmt w:val="decimal"/>
      <w:lvlText w:val="%1.%2.%3.%4.%5.%6.%7"/>
      <w:lvlJc w:val="left"/>
      <w:pPr>
        <w:ind w:left="1800" w:hanging="1800"/>
      </w:pPr>
      <w:rPr>
        <w:rFonts w:ascii="新細明體" w:eastAsia="新細明體" w:hAnsi="新細明體" w:hint="default"/>
      </w:rPr>
    </w:lvl>
    <w:lvl w:ilvl="7">
      <w:start w:val="1"/>
      <w:numFmt w:val="decimal"/>
      <w:lvlText w:val="%1.%2.%3.%4.%5.%6.%7.%8"/>
      <w:lvlJc w:val="left"/>
      <w:pPr>
        <w:ind w:left="2160" w:hanging="2160"/>
      </w:pPr>
      <w:rPr>
        <w:rFonts w:ascii="新細明體" w:eastAsia="新細明體" w:hAnsi="新細明體" w:hint="default"/>
      </w:rPr>
    </w:lvl>
    <w:lvl w:ilvl="8">
      <w:start w:val="1"/>
      <w:numFmt w:val="decimal"/>
      <w:lvlText w:val="%1.%2.%3.%4.%5.%6.%7.%8.%9"/>
      <w:lvlJc w:val="left"/>
      <w:pPr>
        <w:ind w:left="2160" w:hanging="2160"/>
      </w:pPr>
      <w:rPr>
        <w:rFonts w:ascii="新細明體" w:eastAsia="新細明體" w:hAnsi="新細明體" w:hint="default"/>
      </w:rPr>
    </w:lvl>
  </w:abstractNum>
  <w:abstractNum w:abstractNumId="4" w15:restartNumberingAfterBreak="0">
    <w:nsid w:val="45783DDC"/>
    <w:multiLevelType w:val="multilevel"/>
    <w:tmpl w:val="D0E69DA8"/>
    <w:lvl w:ilvl="0">
      <w:start w:val="3"/>
      <w:numFmt w:val="decimal"/>
      <w:lvlText w:val="%1"/>
      <w:lvlJc w:val="left"/>
      <w:pPr>
        <w:ind w:left="420" w:hanging="420"/>
      </w:pPr>
      <w:rPr>
        <w:rFonts w:ascii="新細明體" w:eastAsia="新細明體" w:hAnsi="新細明體" w:hint="default"/>
      </w:rPr>
    </w:lvl>
    <w:lvl w:ilvl="1">
      <w:start w:val="1"/>
      <w:numFmt w:val="decimal"/>
      <w:lvlText w:val="%1.%2"/>
      <w:lvlJc w:val="left"/>
      <w:pPr>
        <w:ind w:left="720" w:hanging="720"/>
      </w:pPr>
      <w:rPr>
        <w:rFonts w:ascii="新細明體" w:eastAsia="新細明體" w:hAnsi="新細明體" w:hint="default"/>
      </w:rPr>
    </w:lvl>
    <w:lvl w:ilvl="2">
      <w:start w:val="1"/>
      <w:numFmt w:val="decimal"/>
      <w:lvlText w:val="%1.%2.%3"/>
      <w:lvlJc w:val="left"/>
      <w:pPr>
        <w:ind w:left="720" w:hanging="720"/>
      </w:pPr>
      <w:rPr>
        <w:rFonts w:ascii="新細明體" w:eastAsia="新細明體" w:hAnsi="新細明體" w:hint="default"/>
      </w:rPr>
    </w:lvl>
    <w:lvl w:ilvl="3">
      <w:start w:val="1"/>
      <w:numFmt w:val="decimal"/>
      <w:lvlText w:val="%1.%2.%3.%4"/>
      <w:lvlJc w:val="left"/>
      <w:pPr>
        <w:ind w:left="1080" w:hanging="1080"/>
      </w:pPr>
      <w:rPr>
        <w:rFonts w:ascii="新細明體" w:eastAsia="新細明體" w:hAnsi="新細明體" w:hint="default"/>
      </w:rPr>
    </w:lvl>
    <w:lvl w:ilvl="4">
      <w:start w:val="1"/>
      <w:numFmt w:val="decimal"/>
      <w:lvlText w:val="%1.%2.%3.%4.%5"/>
      <w:lvlJc w:val="left"/>
      <w:pPr>
        <w:ind w:left="1440" w:hanging="1440"/>
      </w:pPr>
      <w:rPr>
        <w:rFonts w:ascii="新細明體" w:eastAsia="新細明體" w:hAnsi="新細明體" w:hint="default"/>
      </w:rPr>
    </w:lvl>
    <w:lvl w:ilvl="5">
      <w:start w:val="1"/>
      <w:numFmt w:val="decimal"/>
      <w:lvlText w:val="%1.%2.%3.%4.%5.%6"/>
      <w:lvlJc w:val="left"/>
      <w:pPr>
        <w:ind w:left="1440" w:hanging="1440"/>
      </w:pPr>
      <w:rPr>
        <w:rFonts w:ascii="新細明體" w:eastAsia="新細明體" w:hAnsi="新細明體" w:hint="default"/>
      </w:rPr>
    </w:lvl>
    <w:lvl w:ilvl="6">
      <w:start w:val="1"/>
      <w:numFmt w:val="decimal"/>
      <w:lvlText w:val="%1.%2.%3.%4.%5.%6.%7"/>
      <w:lvlJc w:val="left"/>
      <w:pPr>
        <w:ind w:left="1800" w:hanging="1800"/>
      </w:pPr>
      <w:rPr>
        <w:rFonts w:ascii="新細明體" w:eastAsia="新細明體" w:hAnsi="新細明體" w:hint="default"/>
      </w:rPr>
    </w:lvl>
    <w:lvl w:ilvl="7">
      <w:start w:val="1"/>
      <w:numFmt w:val="decimal"/>
      <w:lvlText w:val="%1.%2.%3.%4.%5.%6.%7.%8"/>
      <w:lvlJc w:val="left"/>
      <w:pPr>
        <w:ind w:left="2160" w:hanging="2160"/>
      </w:pPr>
      <w:rPr>
        <w:rFonts w:ascii="新細明體" w:eastAsia="新細明體" w:hAnsi="新細明體" w:hint="default"/>
      </w:rPr>
    </w:lvl>
    <w:lvl w:ilvl="8">
      <w:start w:val="1"/>
      <w:numFmt w:val="decimal"/>
      <w:lvlText w:val="%1.%2.%3.%4.%5.%6.%7.%8.%9"/>
      <w:lvlJc w:val="left"/>
      <w:pPr>
        <w:ind w:left="2160" w:hanging="2160"/>
      </w:pPr>
      <w:rPr>
        <w:rFonts w:ascii="新細明體" w:eastAsia="新細明體" w:hAnsi="新細明體" w:hint="default"/>
      </w:rPr>
    </w:lvl>
  </w:abstractNum>
  <w:abstractNum w:abstractNumId="5" w15:restartNumberingAfterBreak="0">
    <w:nsid w:val="4B71BFFE"/>
    <w:multiLevelType w:val="singleLevel"/>
    <w:tmpl w:val="4B71BFFE"/>
    <w:lvl w:ilvl="0">
      <w:start w:val="1"/>
      <w:numFmt w:val="decimal"/>
      <w:suff w:val="space"/>
      <w:lvlText w:val="%1."/>
      <w:lvlJc w:val="left"/>
    </w:lvl>
  </w:abstractNum>
  <w:abstractNum w:abstractNumId="6" w15:restartNumberingAfterBreak="0">
    <w:nsid w:val="4E694695"/>
    <w:multiLevelType w:val="multilevel"/>
    <w:tmpl w:val="4E694695"/>
    <w:lvl w:ilvl="0">
      <w:start w:val="1"/>
      <w:numFmt w:val="decimal"/>
      <w:lvlText w:val="%1."/>
      <w:lvlJc w:val="left"/>
      <w:pPr>
        <w:ind w:left="360" w:hanging="36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7" w15:restartNumberingAfterBreak="0">
    <w:nsid w:val="5A7ECEB0"/>
    <w:multiLevelType w:val="singleLevel"/>
    <w:tmpl w:val="5A7ECEB0"/>
    <w:lvl w:ilvl="0">
      <w:start w:val="1"/>
      <w:numFmt w:val="decimal"/>
      <w:suff w:val="space"/>
      <w:lvlText w:val="%1."/>
      <w:lvlJc w:val="left"/>
    </w:lvl>
  </w:abstractNum>
  <w:abstractNum w:abstractNumId="8" w15:restartNumberingAfterBreak="0">
    <w:nsid w:val="6D03D287"/>
    <w:multiLevelType w:val="multilevel"/>
    <w:tmpl w:val="6D03D287"/>
    <w:lvl w:ilvl="0">
      <w:start w:val="1"/>
      <w:numFmt w:val="decimal"/>
      <w:suff w:val="space"/>
      <w:lvlText w:val="%1."/>
      <w:lvlJc w:val="left"/>
      <w:pPr>
        <w:ind w:left="42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9" w15:restartNumberingAfterBreak="0">
    <w:nsid w:val="749356B3"/>
    <w:multiLevelType w:val="multilevel"/>
    <w:tmpl w:val="749356B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2134981650">
    <w:abstractNumId w:val="1"/>
  </w:num>
  <w:num w:numId="2" w16cid:durableId="1229078260">
    <w:abstractNumId w:val="9"/>
  </w:num>
  <w:num w:numId="3" w16cid:durableId="1164203523">
    <w:abstractNumId w:val="6"/>
  </w:num>
  <w:num w:numId="4" w16cid:durableId="858394551">
    <w:abstractNumId w:val="0"/>
  </w:num>
  <w:num w:numId="5" w16cid:durableId="1417361690">
    <w:abstractNumId w:val="8"/>
  </w:num>
  <w:num w:numId="6" w16cid:durableId="624821820">
    <w:abstractNumId w:val="2"/>
  </w:num>
  <w:num w:numId="7" w16cid:durableId="990063923">
    <w:abstractNumId w:val="5"/>
  </w:num>
  <w:num w:numId="8" w16cid:durableId="1510291002">
    <w:abstractNumId w:val="7"/>
  </w:num>
  <w:num w:numId="9" w16cid:durableId="1402948264">
    <w:abstractNumId w:val="4"/>
  </w:num>
  <w:num w:numId="10" w16cid:durableId="56283924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黃柏瑜">
    <w15:presenceInfo w15:providerId="AD" w15:userId="S::P86104110@ncku.edu.tw::5fc79cbd-c48d-453e-93d8-2d031fe578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_modifi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Libraries" w:val="&lt;Libraries&gt;&lt;item db-id=&quot;a9p9sd5zca0xate9207x0ttfrx9aepe9wafr&quot;&gt;My EndNote Library&lt;record-ids&gt;&lt;item&gt;1&lt;/item&gt;&lt;item&gt;6&lt;/item&gt;&lt;item&gt;7&lt;/item&gt;&lt;item&gt;8&lt;/item&gt;&lt;item&gt;9&lt;/item&gt;&lt;item&gt;10&lt;/item&gt;&lt;item&gt;11&lt;/item&gt;&lt;item&gt;12&lt;/item&gt;&lt;item&gt;14&lt;/item&gt;&lt;item&gt;15&lt;/item&gt;&lt;item&gt;16&lt;/item&gt;&lt;item&gt;18&lt;/item&gt;&lt;item&gt;19&lt;/item&gt;&lt;item&gt;20&lt;/item&gt;&lt;item&gt;21&lt;/item&gt;&lt;item&gt;22&lt;/item&gt;&lt;item&gt;23&lt;/item&gt;&lt;item&gt;24&lt;/item&gt;&lt;item&gt;25&lt;/item&gt;&lt;item&gt;26&lt;/item&gt;&lt;item&gt;27&lt;/item&gt;&lt;item&gt;30&lt;/item&gt;&lt;item&gt;32&lt;/item&gt;&lt;item&gt;33&lt;/item&gt;&lt;item&gt;35&lt;/item&gt;&lt;item&gt;36&lt;/item&gt;&lt;item&gt;37&lt;/item&gt;&lt;item&gt;38&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5&lt;/item&gt;&lt;item&gt;76&lt;/item&gt;&lt;item&gt;80&lt;/item&gt;&lt;item&gt;81&lt;/item&gt;&lt;item&gt;82&lt;/item&gt;&lt;item&gt;83&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172A27"/>
    <w:rsid w:val="000041E9"/>
    <w:rsid w:val="00010FF2"/>
    <w:rsid w:val="0001637D"/>
    <w:rsid w:val="0003020C"/>
    <w:rsid w:val="000403B1"/>
    <w:rsid w:val="00041FFE"/>
    <w:rsid w:val="00044311"/>
    <w:rsid w:val="000444B0"/>
    <w:rsid w:val="00045B32"/>
    <w:rsid w:val="000463D0"/>
    <w:rsid w:val="00051888"/>
    <w:rsid w:val="000555C5"/>
    <w:rsid w:val="00062671"/>
    <w:rsid w:val="00067E54"/>
    <w:rsid w:val="00067EB0"/>
    <w:rsid w:val="00074CCA"/>
    <w:rsid w:val="00080AEB"/>
    <w:rsid w:val="0009590F"/>
    <w:rsid w:val="000A4FEA"/>
    <w:rsid w:val="000A5E1B"/>
    <w:rsid w:val="000B39B8"/>
    <w:rsid w:val="000C2424"/>
    <w:rsid w:val="000C5F7B"/>
    <w:rsid w:val="000C7B56"/>
    <w:rsid w:val="000D12B3"/>
    <w:rsid w:val="000D2838"/>
    <w:rsid w:val="000D3CFA"/>
    <w:rsid w:val="000D6336"/>
    <w:rsid w:val="000E5404"/>
    <w:rsid w:val="0012012B"/>
    <w:rsid w:val="00127FED"/>
    <w:rsid w:val="001363E0"/>
    <w:rsid w:val="001404ED"/>
    <w:rsid w:val="00145F9B"/>
    <w:rsid w:val="00155C31"/>
    <w:rsid w:val="00156A4D"/>
    <w:rsid w:val="00164366"/>
    <w:rsid w:val="0016770A"/>
    <w:rsid w:val="00172A27"/>
    <w:rsid w:val="00174990"/>
    <w:rsid w:val="001760FF"/>
    <w:rsid w:val="00183280"/>
    <w:rsid w:val="00185CD0"/>
    <w:rsid w:val="001906DB"/>
    <w:rsid w:val="001A6F6E"/>
    <w:rsid w:val="001B30F0"/>
    <w:rsid w:val="001C44C1"/>
    <w:rsid w:val="001D0FB4"/>
    <w:rsid w:val="001D1CC8"/>
    <w:rsid w:val="001D3729"/>
    <w:rsid w:val="001D5A72"/>
    <w:rsid w:val="001D6F74"/>
    <w:rsid w:val="001E3A14"/>
    <w:rsid w:val="001E6DAA"/>
    <w:rsid w:val="00201451"/>
    <w:rsid w:val="0022147B"/>
    <w:rsid w:val="0022640D"/>
    <w:rsid w:val="002325BF"/>
    <w:rsid w:val="00233C7C"/>
    <w:rsid w:val="00247D86"/>
    <w:rsid w:val="00253401"/>
    <w:rsid w:val="0026149F"/>
    <w:rsid w:val="00270F0E"/>
    <w:rsid w:val="00271A4C"/>
    <w:rsid w:val="002747B8"/>
    <w:rsid w:val="00276FE5"/>
    <w:rsid w:val="00282EDA"/>
    <w:rsid w:val="002A03DB"/>
    <w:rsid w:val="002A16DD"/>
    <w:rsid w:val="002A1F89"/>
    <w:rsid w:val="002A4983"/>
    <w:rsid w:val="002B3846"/>
    <w:rsid w:val="002B6DCD"/>
    <w:rsid w:val="002B7987"/>
    <w:rsid w:val="002D1F8F"/>
    <w:rsid w:val="002D5D57"/>
    <w:rsid w:val="002E106B"/>
    <w:rsid w:val="002E1CC4"/>
    <w:rsid w:val="002E7065"/>
    <w:rsid w:val="002F51BE"/>
    <w:rsid w:val="002F53C9"/>
    <w:rsid w:val="00303152"/>
    <w:rsid w:val="00304626"/>
    <w:rsid w:val="00306803"/>
    <w:rsid w:val="00307B92"/>
    <w:rsid w:val="00310541"/>
    <w:rsid w:val="00330308"/>
    <w:rsid w:val="003472A9"/>
    <w:rsid w:val="00347C42"/>
    <w:rsid w:val="0036713F"/>
    <w:rsid w:val="00372C82"/>
    <w:rsid w:val="0037586B"/>
    <w:rsid w:val="00381015"/>
    <w:rsid w:val="00383492"/>
    <w:rsid w:val="00393505"/>
    <w:rsid w:val="003943A7"/>
    <w:rsid w:val="003974DE"/>
    <w:rsid w:val="003A5486"/>
    <w:rsid w:val="003B2D44"/>
    <w:rsid w:val="003B36C0"/>
    <w:rsid w:val="003D25E4"/>
    <w:rsid w:val="003D71C7"/>
    <w:rsid w:val="003E4971"/>
    <w:rsid w:val="003E75E4"/>
    <w:rsid w:val="003F2A56"/>
    <w:rsid w:val="003F4918"/>
    <w:rsid w:val="00401260"/>
    <w:rsid w:val="00404173"/>
    <w:rsid w:val="00411F0F"/>
    <w:rsid w:val="00414BF1"/>
    <w:rsid w:val="00421442"/>
    <w:rsid w:val="004238FC"/>
    <w:rsid w:val="00423B73"/>
    <w:rsid w:val="00426BB1"/>
    <w:rsid w:val="00431C61"/>
    <w:rsid w:val="004322F4"/>
    <w:rsid w:val="00433682"/>
    <w:rsid w:val="00437388"/>
    <w:rsid w:val="004465F1"/>
    <w:rsid w:val="0045208C"/>
    <w:rsid w:val="00455F81"/>
    <w:rsid w:val="00461B9E"/>
    <w:rsid w:val="00465561"/>
    <w:rsid w:val="0048485D"/>
    <w:rsid w:val="00484E8B"/>
    <w:rsid w:val="00485728"/>
    <w:rsid w:val="004860E5"/>
    <w:rsid w:val="00486728"/>
    <w:rsid w:val="00490BA9"/>
    <w:rsid w:val="004A3C27"/>
    <w:rsid w:val="004B1160"/>
    <w:rsid w:val="004C1DB5"/>
    <w:rsid w:val="004C557D"/>
    <w:rsid w:val="004C60E7"/>
    <w:rsid w:val="004D0AE3"/>
    <w:rsid w:val="004D22D3"/>
    <w:rsid w:val="004D2DDE"/>
    <w:rsid w:val="004D55ED"/>
    <w:rsid w:val="004F262A"/>
    <w:rsid w:val="004F2817"/>
    <w:rsid w:val="004F43B6"/>
    <w:rsid w:val="005052D0"/>
    <w:rsid w:val="00505CD2"/>
    <w:rsid w:val="00505CDA"/>
    <w:rsid w:val="005070AA"/>
    <w:rsid w:val="00530EB4"/>
    <w:rsid w:val="005349BF"/>
    <w:rsid w:val="00535A44"/>
    <w:rsid w:val="00537706"/>
    <w:rsid w:val="005572C2"/>
    <w:rsid w:val="00566FBB"/>
    <w:rsid w:val="005716DB"/>
    <w:rsid w:val="00571AA5"/>
    <w:rsid w:val="005739B1"/>
    <w:rsid w:val="005749A7"/>
    <w:rsid w:val="00576C95"/>
    <w:rsid w:val="00577CE0"/>
    <w:rsid w:val="00583F86"/>
    <w:rsid w:val="00594F52"/>
    <w:rsid w:val="005956F5"/>
    <w:rsid w:val="005A0C26"/>
    <w:rsid w:val="005A0D2B"/>
    <w:rsid w:val="005A34FA"/>
    <w:rsid w:val="005B2A8A"/>
    <w:rsid w:val="005C1D2F"/>
    <w:rsid w:val="005C3CB0"/>
    <w:rsid w:val="005C7A27"/>
    <w:rsid w:val="005F032D"/>
    <w:rsid w:val="005F2934"/>
    <w:rsid w:val="00603FB9"/>
    <w:rsid w:val="006066B9"/>
    <w:rsid w:val="006119EE"/>
    <w:rsid w:val="006130E9"/>
    <w:rsid w:val="00614929"/>
    <w:rsid w:val="00623BCF"/>
    <w:rsid w:val="00624830"/>
    <w:rsid w:val="0063746E"/>
    <w:rsid w:val="006479BD"/>
    <w:rsid w:val="006701B2"/>
    <w:rsid w:val="00674E8E"/>
    <w:rsid w:val="00675ACD"/>
    <w:rsid w:val="006860DC"/>
    <w:rsid w:val="00686893"/>
    <w:rsid w:val="00694E6B"/>
    <w:rsid w:val="006A613D"/>
    <w:rsid w:val="006B784F"/>
    <w:rsid w:val="006C0674"/>
    <w:rsid w:val="006C4905"/>
    <w:rsid w:val="006C57F9"/>
    <w:rsid w:val="006E4952"/>
    <w:rsid w:val="006E7B75"/>
    <w:rsid w:val="006F0709"/>
    <w:rsid w:val="00701C81"/>
    <w:rsid w:val="0070776B"/>
    <w:rsid w:val="0071008D"/>
    <w:rsid w:val="00710930"/>
    <w:rsid w:val="00722533"/>
    <w:rsid w:val="00723DD7"/>
    <w:rsid w:val="00727998"/>
    <w:rsid w:val="00727D1A"/>
    <w:rsid w:val="007312B0"/>
    <w:rsid w:val="00742F91"/>
    <w:rsid w:val="0075395F"/>
    <w:rsid w:val="00756CDA"/>
    <w:rsid w:val="00764513"/>
    <w:rsid w:val="0076752F"/>
    <w:rsid w:val="00771DAF"/>
    <w:rsid w:val="00780DAA"/>
    <w:rsid w:val="00782B5D"/>
    <w:rsid w:val="007A1633"/>
    <w:rsid w:val="007C3D5E"/>
    <w:rsid w:val="007C48E5"/>
    <w:rsid w:val="007F2625"/>
    <w:rsid w:val="007F3AC4"/>
    <w:rsid w:val="0080204E"/>
    <w:rsid w:val="0081660B"/>
    <w:rsid w:val="008171E8"/>
    <w:rsid w:val="008430BC"/>
    <w:rsid w:val="00846CBA"/>
    <w:rsid w:val="00847BD7"/>
    <w:rsid w:val="0085024E"/>
    <w:rsid w:val="00852D67"/>
    <w:rsid w:val="00855B94"/>
    <w:rsid w:val="00864C0F"/>
    <w:rsid w:val="00865170"/>
    <w:rsid w:val="00871346"/>
    <w:rsid w:val="008726E9"/>
    <w:rsid w:val="00874D23"/>
    <w:rsid w:val="008838AC"/>
    <w:rsid w:val="0089112F"/>
    <w:rsid w:val="0089601B"/>
    <w:rsid w:val="008966E9"/>
    <w:rsid w:val="008976EB"/>
    <w:rsid w:val="008A0B05"/>
    <w:rsid w:val="008A1D2C"/>
    <w:rsid w:val="008A7063"/>
    <w:rsid w:val="008B0287"/>
    <w:rsid w:val="008B131B"/>
    <w:rsid w:val="008B45DA"/>
    <w:rsid w:val="008C5032"/>
    <w:rsid w:val="008C6033"/>
    <w:rsid w:val="008D398D"/>
    <w:rsid w:val="008E366A"/>
    <w:rsid w:val="008E5933"/>
    <w:rsid w:val="008F22A0"/>
    <w:rsid w:val="008F4809"/>
    <w:rsid w:val="00905128"/>
    <w:rsid w:val="00913B55"/>
    <w:rsid w:val="009140C0"/>
    <w:rsid w:val="009247BE"/>
    <w:rsid w:val="009349CA"/>
    <w:rsid w:val="00934B40"/>
    <w:rsid w:val="00934C63"/>
    <w:rsid w:val="009433D9"/>
    <w:rsid w:val="0094372A"/>
    <w:rsid w:val="00944D51"/>
    <w:rsid w:val="009531F5"/>
    <w:rsid w:val="00955657"/>
    <w:rsid w:val="00962196"/>
    <w:rsid w:val="00967CC4"/>
    <w:rsid w:val="00971F39"/>
    <w:rsid w:val="00973D42"/>
    <w:rsid w:val="0097489D"/>
    <w:rsid w:val="009749C8"/>
    <w:rsid w:val="009755E3"/>
    <w:rsid w:val="009877C2"/>
    <w:rsid w:val="009905FE"/>
    <w:rsid w:val="009938A3"/>
    <w:rsid w:val="009944E0"/>
    <w:rsid w:val="00994D95"/>
    <w:rsid w:val="009A2E80"/>
    <w:rsid w:val="009C362D"/>
    <w:rsid w:val="009C6550"/>
    <w:rsid w:val="009D4913"/>
    <w:rsid w:val="009D721D"/>
    <w:rsid w:val="009D767B"/>
    <w:rsid w:val="009E282F"/>
    <w:rsid w:val="009E5249"/>
    <w:rsid w:val="009F5D15"/>
    <w:rsid w:val="00A06D00"/>
    <w:rsid w:val="00A15968"/>
    <w:rsid w:val="00A20694"/>
    <w:rsid w:val="00A227F8"/>
    <w:rsid w:val="00A27EC8"/>
    <w:rsid w:val="00A31F3C"/>
    <w:rsid w:val="00A361EA"/>
    <w:rsid w:val="00A373FD"/>
    <w:rsid w:val="00A41080"/>
    <w:rsid w:val="00A63FD6"/>
    <w:rsid w:val="00A737A1"/>
    <w:rsid w:val="00A764AC"/>
    <w:rsid w:val="00A9211E"/>
    <w:rsid w:val="00A93C9F"/>
    <w:rsid w:val="00A979CF"/>
    <w:rsid w:val="00AA5641"/>
    <w:rsid w:val="00AC1E98"/>
    <w:rsid w:val="00AC5100"/>
    <w:rsid w:val="00AD2600"/>
    <w:rsid w:val="00AD6B1E"/>
    <w:rsid w:val="00AE34F8"/>
    <w:rsid w:val="00AE43FB"/>
    <w:rsid w:val="00AF3E76"/>
    <w:rsid w:val="00B07FCF"/>
    <w:rsid w:val="00B12307"/>
    <w:rsid w:val="00B14C2D"/>
    <w:rsid w:val="00B15DDC"/>
    <w:rsid w:val="00B177E5"/>
    <w:rsid w:val="00B20551"/>
    <w:rsid w:val="00B2257F"/>
    <w:rsid w:val="00B23B06"/>
    <w:rsid w:val="00B4091E"/>
    <w:rsid w:val="00B555C2"/>
    <w:rsid w:val="00B57D6F"/>
    <w:rsid w:val="00B65BB2"/>
    <w:rsid w:val="00B71359"/>
    <w:rsid w:val="00B867DC"/>
    <w:rsid w:val="00BA3490"/>
    <w:rsid w:val="00BA54CA"/>
    <w:rsid w:val="00BB7C8C"/>
    <w:rsid w:val="00BC7031"/>
    <w:rsid w:val="00BD0ADF"/>
    <w:rsid w:val="00BD5073"/>
    <w:rsid w:val="00BF4566"/>
    <w:rsid w:val="00BF4A9A"/>
    <w:rsid w:val="00C05523"/>
    <w:rsid w:val="00C07853"/>
    <w:rsid w:val="00C1373D"/>
    <w:rsid w:val="00C171A0"/>
    <w:rsid w:val="00C20E46"/>
    <w:rsid w:val="00C22959"/>
    <w:rsid w:val="00C30175"/>
    <w:rsid w:val="00C36E61"/>
    <w:rsid w:val="00C430C9"/>
    <w:rsid w:val="00C442BD"/>
    <w:rsid w:val="00C5765A"/>
    <w:rsid w:val="00C6022C"/>
    <w:rsid w:val="00C624F1"/>
    <w:rsid w:val="00C640E8"/>
    <w:rsid w:val="00C732DC"/>
    <w:rsid w:val="00C75089"/>
    <w:rsid w:val="00CB3E88"/>
    <w:rsid w:val="00CB62F5"/>
    <w:rsid w:val="00CB6D80"/>
    <w:rsid w:val="00CB6DFA"/>
    <w:rsid w:val="00CB7C60"/>
    <w:rsid w:val="00CC6DCC"/>
    <w:rsid w:val="00CD4FAB"/>
    <w:rsid w:val="00CD576D"/>
    <w:rsid w:val="00CE27DF"/>
    <w:rsid w:val="00CE7623"/>
    <w:rsid w:val="00CF13EC"/>
    <w:rsid w:val="00CF1F8F"/>
    <w:rsid w:val="00CF3497"/>
    <w:rsid w:val="00CF34A9"/>
    <w:rsid w:val="00D0137A"/>
    <w:rsid w:val="00D02E2C"/>
    <w:rsid w:val="00D111BF"/>
    <w:rsid w:val="00D1226A"/>
    <w:rsid w:val="00D125CD"/>
    <w:rsid w:val="00D27B7E"/>
    <w:rsid w:val="00D353B8"/>
    <w:rsid w:val="00D45822"/>
    <w:rsid w:val="00D46856"/>
    <w:rsid w:val="00D6073B"/>
    <w:rsid w:val="00D61F2B"/>
    <w:rsid w:val="00D63579"/>
    <w:rsid w:val="00D67FE2"/>
    <w:rsid w:val="00D70AA4"/>
    <w:rsid w:val="00D71D4D"/>
    <w:rsid w:val="00D74C53"/>
    <w:rsid w:val="00D90CF4"/>
    <w:rsid w:val="00D934F8"/>
    <w:rsid w:val="00D95790"/>
    <w:rsid w:val="00DA3C25"/>
    <w:rsid w:val="00DA4571"/>
    <w:rsid w:val="00DA7FA0"/>
    <w:rsid w:val="00DB4F6C"/>
    <w:rsid w:val="00DC2682"/>
    <w:rsid w:val="00DC393F"/>
    <w:rsid w:val="00DC62C3"/>
    <w:rsid w:val="00DC6D5F"/>
    <w:rsid w:val="00DD3DB0"/>
    <w:rsid w:val="00DD79B5"/>
    <w:rsid w:val="00DD7A99"/>
    <w:rsid w:val="00DE763D"/>
    <w:rsid w:val="00DF1B91"/>
    <w:rsid w:val="00DF676A"/>
    <w:rsid w:val="00E03F00"/>
    <w:rsid w:val="00E052FB"/>
    <w:rsid w:val="00E05C4F"/>
    <w:rsid w:val="00E11C87"/>
    <w:rsid w:val="00E17406"/>
    <w:rsid w:val="00E227A4"/>
    <w:rsid w:val="00E2705A"/>
    <w:rsid w:val="00E32BDC"/>
    <w:rsid w:val="00E36056"/>
    <w:rsid w:val="00E41D98"/>
    <w:rsid w:val="00E43B8E"/>
    <w:rsid w:val="00E462BF"/>
    <w:rsid w:val="00E47AAC"/>
    <w:rsid w:val="00E53AA9"/>
    <w:rsid w:val="00E60DDE"/>
    <w:rsid w:val="00E743B1"/>
    <w:rsid w:val="00E77E57"/>
    <w:rsid w:val="00E81210"/>
    <w:rsid w:val="00E86611"/>
    <w:rsid w:val="00E87348"/>
    <w:rsid w:val="00E94FFC"/>
    <w:rsid w:val="00E95492"/>
    <w:rsid w:val="00E96447"/>
    <w:rsid w:val="00EA2F3C"/>
    <w:rsid w:val="00EA3ECC"/>
    <w:rsid w:val="00EB565B"/>
    <w:rsid w:val="00EC4B0E"/>
    <w:rsid w:val="00ED1BF9"/>
    <w:rsid w:val="00ED5935"/>
    <w:rsid w:val="00F037C0"/>
    <w:rsid w:val="00F15B68"/>
    <w:rsid w:val="00F171FB"/>
    <w:rsid w:val="00F209A7"/>
    <w:rsid w:val="00F22A4A"/>
    <w:rsid w:val="00F2614E"/>
    <w:rsid w:val="00F262D1"/>
    <w:rsid w:val="00F275C1"/>
    <w:rsid w:val="00F348C6"/>
    <w:rsid w:val="00F4718E"/>
    <w:rsid w:val="00F51992"/>
    <w:rsid w:val="00F5468E"/>
    <w:rsid w:val="00F6206E"/>
    <w:rsid w:val="00F6230E"/>
    <w:rsid w:val="00F67012"/>
    <w:rsid w:val="00F95A11"/>
    <w:rsid w:val="00F97509"/>
    <w:rsid w:val="00FA0318"/>
    <w:rsid w:val="00FA1E3B"/>
    <w:rsid w:val="00FA4715"/>
    <w:rsid w:val="00FB27D1"/>
    <w:rsid w:val="00FC0B72"/>
    <w:rsid w:val="00FD0204"/>
    <w:rsid w:val="00FD4617"/>
    <w:rsid w:val="00FD5559"/>
    <w:rsid w:val="00FD7906"/>
    <w:rsid w:val="00FF1E89"/>
    <w:rsid w:val="00FF23D6"/>
    <w:rsid w:val="00FF3A9C"/>
    <w:rsid w:val="010D5237"/>
    <w:rsid w:val="01503D78"/>
    <w:rsid w:val="016F74A5"/>
    <w:rsid w:val="01874DC1"/>
    <w:rsid w:val="02C11F73"/>
    <w:rsid w:val="03A51A66"/>
    <w:rsid w:val="03DC3CAB"/>
    <w:rsid w:val="043F7B6C"/>
    <w:rsid w:val="057C7F8E"/>
    <w:rsid w:val="05B7458C"/>
    <w:rsid w:val="06EA5C27"/>
    <w:rsid w:val="08181487"/>
    <w:rsid w:val="09137F54"/>
    <w:rsid w:val="0968390C"/>
    <w:rsid w:val="09F44CE2"/>
    <w:rsid w:val="0A3C1457"/>
    <w:rsid w:val="0A64607F"/>
    <w:rsid w:val="0B5F6EC1"/>
    <w:rsid w:val="0DAE22CE"/>
    <w:rsid w:val="0F2F04C3"/>
    <w:rsid w:val="10BA6171"/>
    <w:rsid w:val="118F3D48"/>
    <w:rsid w:val="198348CD"/>
    <w:rsid w:val="1D9900E6"/>
    <w:rsid w:val="1DB2337C"/>
    <w:rsid w:val="24A77A43"/>
    <w:rsid w:val="258A1A3B"/>
    <w:rsid w:val="271F1EFE"/>
    <w:rsid w:val="27574E9C"/>
    <w:rsid w:val="27DF5A20"/>
    <w:rsid w:val="292E30D1"/>
    <w:rsid w:val="2A222CCD"/>
    <w:rsid w:val="2CE13AB4"/>
    <w:rsid w:val="2D0D00D1"/>
    <w:rsid w:val="2E2D783C"/>
    <w:rsid w:val="30096ECD"/>
    <w:rsid w:val="306C0A4C"/>
    <w:rsid w:val="309A56E4"/>
    <w:rsid w:val="30E53EBB"/>
    <w:rsid w:val="316C777E"/>
    <w:rsid w:val="32351C62"/>
    <w:rsid w:val="32663368"/>
    <w:rsid w:val="332455F0"/>
    <w:rsid w:val="3433531C"/>
    <w:rsid w:val="36822096"/>
    <w:rsid w:val="36A637A6"/>
    <w:rsid w:val="37585DC0"/>
    <w:rsid w:val="3A241712"/>
    <w:rsid w:val="3BE85529"/>
    <w:rsid w:val="3D46627D"/>
    <w:rsid w:val="3E8259FA"/>
    <w:rsid w:val="3E8F046A"/>
    <w:rsid w:val="406D70A9"/>
    <w:rsid w:val="413C6D59"/>
    <w:rsid w:val="41B46524"/>
    <w:rsid w:val="42775FBC"/>
    <w:rsid w:val="465275C6"/>
    <w:rsid w:val="46B16A4A"/>
    <w:rsid w:val="47804968"/>
    <w:rsid w:val="48483003"/>
    <w:rsid w:val="49C4262E"/>
    <w:rsid w:val="4A312EDD"/>
    <w:rsid w:val="4AC01390"/>
    <w:rsid w:val="4C624A65"/>
    <w:rsid w:val="4F4E203E"/>
    <w:rsid w:val="4F94176A"/>
    <w:rsid w:val="5050067F"/>
    <w:rsid w:val="50B61A87"/>
    <w:rsid w:val="52302CE6"/>
    <w:rsid w:val="540F52B1"/>
    <w:rsid w:val="54377A60"/>
    <w:rsid w:val="54C01BB3"/>
    <w:rsid w:val="563A5571"/>
    <w:rsid w:val="59ED3A4D"/>
    <w:rsid w:val="5A157E9C"/>
    <w:rsid w:val="5B2F373C"/>
    <w:rsid w:val="5B7460E3"/>
    <w:rsid w:val="5BB96D27"/>
    <w:rsid w:val="5D4E58E2"/>
    <w:rsid w:val="5E9B7592"/>
    <w:rsid w:val="5EAC206C"/>
    <w:rsid w:val="5EE91D69"/>
    <w:rsid w:val="60FF27FA"/>
    <w:rsid w:val="63501928"/>
    <w:rsid w:val="637A5397"/>
    <w:rsid w:val="63D50FCC"/>
    <w:rsid w:val="654436B9"/>
    <w:rsid w:val="6A57631E"/>
    <w:rsid w:val="6A6B21F5"/>
    <w:rsid w:val="6ADF2C06"/>
    <w:rsid w:val="6B3206E0"/>
    <w:rsid w:val="6EB04D47"/>
    <w:rsid w:val="6EE13EB9"/>
    <w:rsid w:val="7162786F"/>
    <w:rsid w:val="72072B4E"/>
    <w:rsid w:val="73966A38"/>
    <w:rsid w:val="74814D70"/>
    <w:rsid w:val="75E06376"/>
    <w:rsid w:val="75E95D5F"/>
    <w:rsid w:val="7658023B"/>
    <w:rsid w:val="769D73CA"/>
    <w:rsid w:val="76C604C4"/>
    <w:rsid w:val="799A56C3"/>
    <w:rsid w:val="79B0634B"/>
    <w:rsid w:val="7CC83D3F"/>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E03226"/>
  <w15:docId w15:val="{5278E5F1-CF74-473C-AD8C-22702DC6F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footnote text" w:semiHidden="1" w:uiPriority="99" w:unhideWhenUsed="1" w:qFormat="1"/>
    <w:lsdException w:name="annotation text" w:qFormat="1"/>
    <w:lsdException w:name="header" w:qFormat="1"/>
    <w:lsdException w:name="footer" w:uiPriority="99" w:qFormat="1"/>
    <w:lsdException w:name="caption" w:semiHidden="1" w:unhideWhenUsed="1" w:qFormat="1"/>
    <w:lsdException w:name="footnote reference" w:qFormat="1"/>
    <w:lsdException w:name="annotation reference" w:qFormat="1"/>
    <w:lsdException w:name="endnote reference" w:qFormat="1"/>
    <w:lsdException w:name="Title" w:qFormat="1"/>
    <w:lsdException w:name="Default Paragraph Font" w:uiPriority="1" w:unhideWhenUsed="1"/>
    <w:lsdException w:name="Subtitle" w:qFormat="1"/>
    <w:lsdException w:name="Dat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line="360" w:lineRule="auto"/>
      <w:ind w:firstLineChars="200" w:firstLine="200"/>
      <w:jc w:val="both"/>
    </w:pPr>
    <w:rPr>
      <w:rFonts w:eastAsia="Times New Roman"/>
      <w:sz w:val="24"/>
    </w:rPr>
  </w:style>
  <w:style w:type="paragraph" w:styleId="1">
    <w:name w:val="heading 1"/>
    <w:basedOn w:val="a"/>
    <w:next w:val="a"/>
    <w:qFormat/>
    <w:pPr>
      <w:keepNext/>
      <w:keepLines/>
      <w:spacing w:before="220" w:after="210" w:line="578" w:lineRule="auto"/>
      <w:ind w:firstLineChars="0" w:firstLine="0"/>
      <w:jc w:val="right"/>
      <w:outlineLvl w:val="0"/>
    </w:pPr>
    <w:rPr>
      <w:b/>
      <w:bCs/>
      <w:kern w:val="44"/>
      <w:sz w:val="40"/>
      <w:szCs w:val="44"/>
    </w:rPr>
  </w:style>
  <w:style w:type="paragraph" w:styleId="2">
    <w:name w:val="heading 2"/>
    <w:basedOn w:val="a"/>
    <w:next w:val="a"/>
    <w:unhideWhenUsed/>
    <w:qFormat/>
    <w:pPr>
      <w:keepNext/>
      <w:keepLines/>
      <w:spacing w:before="120" w:after="120"/>
      <w:ind w:firstLineChars="0" w:firstLine="0"/>
      <w:jc w:val="left"/>
      <w:outlineLvl w:val="1"/>
    </w:pPr>
    <w:rPr>
      <w:b/>
      <w:bCs/>
      <w:sz w:val="32"/>
      <w:szCs w:val="32"/>
    </w:rPr>
  </w:style>
  <w:style w:type="paragraph" w:styleId="3">
    <w:name w:val="heading 3"/>
    <w:basedOn w:val="a"/>
    <w:next w:val="a"/>
    <w:link w:val="30"/>
    <w:semiHidden/>
    <w:unhideWhenUsed/>
    <w:qFormat/>
    <w:pPr>
      <w:keepNext/>
      <w:spacing w:line="720" w:lineRule="auto"/>
      <w:outlineLvl w:val="2"/>
    </w:pPr>
    <w:rPr>
      <w:rFonts w:asciiTheme="majorHAnsi" w:eastAsiaTheme="majorEastAsia" w:hAnsiTheme="majorHAnsi" w:cstheme="majorBidi"/>
      <w:b/>
      <w:bCs/>
      <w:sz w:val="36"/>
      <w:szCs w:val="36"/>
    </w:rPr>
  </w:style>
  <w:style w:type="paragraph" w:styleId="50">
    <w:name w:val="heading 5"/>
    <w:next w:val="a"/>
    <w:semiHidden/>
    <w:unhideWhenUsed/>
    <w:qFormat/>
    <w:pPr>
      <w:spacing w:beforeAutospacing="1" w:afterAutospacing="1"/>
      <w:outlineLvl w:val="4"/>
    </w:pPr>
    <w:rPr>
      <w:rFonts w:ascii="SimSun" w:hAnsi="SimSun" w:hint="eastAsia"/>
      <w:b/>
      <w:bCs/>
      <w:lang w:eastAsia="zh-CN"/>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qFormat/>
    <w:rPr>
      <w:sz w:val="18"/>
      <w:szCs w:val="18"/>
    </w:rPr>
  </w:style>
  <w:style w:type="paragraph" w:styleId="a4">
    <w:name w:val="annotation text"/>
    <w:basedOn w:val="a"/>
    <w:link w:val="a5"/>
    <w:qFormat/>
    <w:pPr>
      <w:jc w:val="left"/>
    </w:pPr>
  </w:style>
  <w:style w:type="paragraph" w:styleId="a6">
    <w:name w:val="annotation subject"/>
    <w:basedOn w:val="a4"/>
    <w:next w:val="a4"/>
    <w:link w:val="a7"/>
    <w:qFormat/>
    <w:rPr>
      <w:b/>
      <w:bCs/>
    </w:rPr>
  </w:style>
  <w:style w:type="paragraph" w:styleId="a8">
    <w:name w:val="Date"/>
    <w:basedOn w:val="a"/>
    <w:next w:val="a"/>
    <w:link w:val="a9"/>
    <w:qFormat/>
    <w:pPr>
      <w:jc w:val="right"/>
    </w:pPr>
  </w:style>
  <w:style w:type="character" w:styleId="aa">
    <w:name w:val="Emphasis"/>
    <w:basedOn w:val="a0"/>
    <w:qFormat/>
    <w:rPr>
      <w:i/>
      <w:iCs/>
    </w:rPr>
  </w:style>
  <w:style w:type="character" w:styleId="ab">
    <w:name w:val="endnote reference"/>
    <w:basedOn w:val="a0"/>
    <w:qFormat/>
    <w:rPr>
      <w:vertAlign w:val="superscript"/>
    </w:rPr>
  </w:style>
  <w:style w:type="paragraph" w:styleId="ac">
    <w:name w:val="endnote text"/>
    <w:basedOn w:val="a"/>
    <w:link w:val="ad"/>
    <w:pPr>
      <w:snapToGrid w:val="0"/>
      <w:jc w:val="left"/>
    </w:pPr>
  </w:style>
  <w:style w:type="character" w:styleId="ae">
    <w:name w:val="FollowedHyperlink"/>
    <w:basedOn w:val="a0"/>
    <w:qFormat/>
    <w:rPr>
      <w:color w:val="800080"/>
      <w:u w:val="single"/>
    </w:rPr>
  </w:style>
  <w:style w:type="paragraph" w:styleId="af">
    <w:name w:val="footer"/>
    <w:basedOn w:val="a"/>
    <w:link w:val="af0"/>
    <w:uiPriority w:val="99"/>
    <w:qFormat/>
    <w:pPr>
      <w:tabs>
        <w:tab w:val="center" w:pos="4153"/>
        <w:tab w:val="right" w:pos="8306"/>
      </w:tabs>
      <w:snapToGrid w:val="0"/>
    </w:pPr>
    <w:rPr>
      <w:sz w:val="20"/>
    </w:rPr>
  </w:style>
  <w:style w:type="character" w:styleId="af1">
    <w:name w:val="footnote reference"/>
    <w:basedOn w:val="a0"/>
    <w:qFormat/>
    <w:rPr>
      <w:vertAlign w:val="superscript"/>
    </w:rPr>
  </w:style>
  <w:style w:type="paragraph" w:styleId="af2">
    <w:name w:val="footnote text"/>
    <w:basedOn w:val="a"/>
    <w:uiPriority w:val="99"/>
    <w:semiHidden/>
    <w:unhideWhenUsed/>
    <w:qFormat/>
    <w:pPr>
      <w:snapToGrid w:val="0"/>
    </w:pPr>
    <w:rPr>
      <w:sz w:val="20"/>
    </w:rPr>
  </w:style>
  <w:style w:type="paragraph" w:styleId="af3">
    <w:name w:val="header"/>
    <w:basedOn w:val="a"/>
    <w:link w:val="af4"/>
    <w:qFormat/>
    <w:pPr>
      <w:tabs>
        <w:tab w:val="center" w:pos="4153"/>
        <w:tab w:val="right" w:pos="8306"/>
      </w:tabs>
      <w:snapToGrid w:val="0"/>
    </w:pPr>
    <w:rPr>
      <w:sz w:val="20"/>
    </w:rPr>
  </w:style>
  <w:style w:type="character" w:styleId="af5">
    <w:name w:val="Hyperlink"/>
    <w:basedOn w:val="a0"/>
    <w:uiPriority w:val="99"/>
    <w:qFormat/>
    <w:rPr>
      <w:color w:val="0000FF"/>
      <w:u w:val="single"/>
    </w:rPr>
  </w:style>
  <w:style w:type="paragraph" w:styleId="Web">
    <w:name w:val="Normal (Web)"/>
    <w:link w:val="Web0"/>
    <w:qFormat/>
    <w:pPr>
      <w:spacing w:beforeAutospacing="1" w:afterAutospacing="1"/>
    </w:pPr>
    <w:rPr>
      <w:sz w:val="24"/>
      <w:szCs w:val="24"/>
      <w:lang w:eastAsia="zh-CN"/>
    </w:rPr>
  </w:style>
  <w:style w:type="character" w:styleId="af6">
    <w:name w:val="Strong"/>
    <w:basedOn w:val="a0"/>
    <w:qFormat/>
    <w:rPr>
      <w:b/>
      <w:bCs/>
    </w:rPr>
  </w:style>
  <w:style w:type="table" w:styleId="af7">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link w:val="11"/>
    <w:uiPriority w:val="39"/>
    <w:qFormat/>
  </w:style>
  <w:style w:type="paragraph" w:styleId="20">
    <w:name w:val="toc 2"/>
    <w:basedOn w:val="a"/>
    <w:next w:val="a"/>
    <w:uiPriority w:val="39"/>
    <w:qFormat/>
    <w:pPr>
      <w:ind w:leftChars="200" w:left="420"/>
    </w:pPr>
  </w:style>
  <w:style w:type="paragraph" w:styleId="6">
    <w:name w:val="toc 6"/>
    <w:basedOn w:val="a"/>
    <w:next w:val="a"/>
    <w:pPr>
      <w:ind w:leftChars="1000" w:left="240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5">
    <w:name w:val="自訂標題5"/>
    <w:basedOn w:val="af8"/>
    <w:qFormat/>
    <w:pPr>
      <w:numPr>
        <w:ilvl w:val="1"/>
        <w:numId w:val="1"/>
      </w:numPr>
      <w:snapToGrid w:val="0"/>
      <w:ind w:leftChars="0"/>
      <w:outlineLvl w:val="1"/>
    </w:pPr>
    <w:rPr>
      <w:b/>
      <w:sz w:val="28"/>
    </w:rPr>
  </w:style>
  <w:style w:type="paragraph" w:styleId="af8">
    <w:name w:val="List Paragraph"/>
    <w:basedOn w:val="a"/>
    <w:uiPriority w:val="34"/>
    <w:qFormat/>
    <w:pPr>
      <w:ind w:leftChars="200" w:left="480"/>
    </w:pPr>
  </w:style>
  <w:style w:type="character" w:customStyle="1" w:styleId="a9">
    <w:name w:val="日期 字元"/>
    <w:basedOn w:val="a0"/>
    <w:link w:val="a8"/>
    <w:qFormat/>
    <w:rPr>
      <w:rFonts w:eastAsiaTheme="minorEastAsia" w:cstheme="minorBidi"/>
      <w:sz w:val="24"/>
      <w:lang w:eastAsia="zh-CN"/>
    </w:rPr>
  </w:style>
  <w:style w:type="paragraph" w:customStyle="1" w:styleId="Abstract">
    <w:name w:val="Abstract"/>
    <w:basedOn w:val="a"/>
    <w:qFormat/>
    <w:pPr>
      <w:framePr w:w="10603" w:hSpace="142" w:wrap="notBeside" w:hAnchor="margin" w:y="4140" w:anchorLock="1"/>
      <w:spacing w:after="520"/>
    </w:pPr>
  </w:style>
  <w:style w:type="paragraph" w:customStyle="1" w:styleId="31">
    <w:name w:val="樣式3"/>
    <w:basedOn w:val="12"/>
    <w:qFormat/>
  </w:style>
  <w:style w:type="paragraph" w:customStyle="1" w:styleId="12">
    <w:name w:val="自訂標題1"/>
    <w:basedOn w:val="13"/>
    <w:qFormat/>
    <w:pPr>
      <w:snapToGrid w:val="0"/>
    </w:pPr>
  </w:style>
  <w:style w:type="paragraph" w:customStyle="1" w:styleId="13">
    <w:name w:val="樣式1"/>
    <w:basedOn w:val="1"/>
    <w:qFormat/>
    <w:pPr>
      <w:adjustRightInd w:val="0"/>
      <w:spacing w:line="360" w:lineRule="auto"/>
      <w:jc w:val="center"/>
      <w:textAlignment w:val="baseline"/>
    </w:pPr>
    <w:rPr>
      <w:rFonts w:eastAsia="標楷體"/>
      <w:kern w:val="0"/>
      <w:sz w:val="32"/>
      <w:szCs w:val="32"/>
    </w:rPr>
  </w:style>
  <w:style w:type="paragraph" w:customStyle="1" w:styleId="Firstparagraph">
    <w:name w:val="First paragraph"/>
    <w:basedOn w:val="a"/>
    <w:next w:val="a"/>
    <w:qFormat/>
  </w:style>
  <w:style w:type="character" w:customStyle="1" w:styleId="14">
    <w:name w:val="未解析的提及1"/>
    <w:basedOn w:val="a0"/>
    <w:uiPriority w:val="99"/>
    <w:semiHidden/>
    <w:unhideWhenUsed/>
    <w:qFormat/>
    <w:rPr>
      <w:color w:val="605E5C"/>
      <w:shd w:val="clear" w:color="auto" w:fill="E1DFDD"/>
    </w:rPr>
  </w:style>
  <w:style w:type="character" w:customStyle="1" w:styleId="30">
    <w:name w:val="標題 3 字元"/>
    <w:basedOn w:val="a0"/>
    <w:link w:val="3"/>
    <w:semiHidden/>
    <w:rPr>
      <w:rFonts w:asciiTheme="majorHAnsi" w:eastAsiaTheme="majorEastAsia" w:hAnsiTheme="majorHAnsi" w:cstheme="majorBidi"/>
      <w:b/>
      <w:bCs/>
      <w:sz w:val="36"/>
      <w:szCs w:val="36"/>
      <w:lang w:eastAsia="zh-CN"/>
    </w:rPr>
  </w:style>
  <w:style w:type="character" w:customStyle="1" w:styleId="21">
    <w:name w:val="未解析的提及2"/>
    <w:basedOn w:val="a0"/>
    <w:uiPriority w:val="99"/>
    <w:semiHidden/>
    <w:unhideWhenUsed/>
    <w:qFormat/>
    <w:rPr>
      <w:color w:val="605E5C"/>
      <w:shd w:val="clear" w:color="auto" w:fill="E1DFDD"/>
    </w:rPr>
  </w:style>
  <w:style w:type="character" w:customStyle="1" w:styleId="a5">
    <w:name w:val="註解文字 字元"/>
    <w:basedOn w:val="a0"/>
    <w:link w:val="a4"/>
    <w:rPr>
      <w:rFonts w:eastAsiaTheme="minorEastAsia" w:cstheme="minorBidi"/>
      <w:sz w:val="24"/>
      <w:lang w:eastAsia="zh-CN"/>
    </w:rPr>
  </w:style>
  <w:style w:type="character" w:customStyle="1" w:styleId="a7">
    <w:name w:val="註解主旨 字元"/>
    <w:basedOn w:val="a5"/>
    <w:link w:val="a6"/>
    <w:qFormat/>
    <w:rPr>
      <w:rFonts w:eastAsiaTheme="minorEastAsia" w:cstheme="minorBidi"/>
      <w:b/>
      <w:bCs/>
      <w:sz w:val="24"/>
      <w:lang w:eastAsia="zh-CN"/>
    </w:rPr>
  </w:style>
  <w:style w:type="character" w:customStyle="1" w:styleId="Web0">
    <w:name w:val="內文 (Web) 字元"/>
    <w:link w:val="Web"/>
    <w:qFormat/>
    <w:rPr>
      <w:rFonts w:ascii="Times New Roman" w:eastAsia="SimSun" w:hAnsi="Times New Roman" w:cs="Times New Roman"/>
      <w:sz w:val="24"/>
      <w:szCs w:val="24"/>
      <w:lang w:val="en-US" w:eastAsia="zh-CN" w:bidi="ar-SA"/>
    </w:rPr>
  </w:style>
  <w:style w:type="character" w:styleId="af9">
    <w:name w:val="Placeholder Text"/>
    <w:basedOn w:val="a0"/>
    <w:uiPriority w:val="99"/>
    <w:semiHidden/>
    <w:qFormat/>
    <w:rPr>
      <w:color w:val="808080"/>
    </w:rPr>
  </w:style>
  <w:style w:type="character" w:customStyle="1" w:styleId="32">
    <w:name w:val="未解析的提及3"/>
    <w:basedOn w:val="a0"/>
    <w:uiPriority w:val="99"/>
    <w:semiHidden/>
    <w:unhideWhenUsed/>
    <w:qFormat/>
    <w:rPr>
      <w:color w:val="605E5C"/>
      <w:shd w:val="clear" w:color="auto" w:fill="E1DFDD"/>
    </w:rPr>
  </w:style>
  <w:style w:type="character" w:customStyle="1" w:styleId="4">
    <w:name w:val="未解析的提及4"/>
    <w:basedOn w:val="a0"/>
    <w:uiPriority w:val="99"/>
    <w:semiHidden/>
    <w:unhideWhenUsed/>
    <w:qFormat/>
    <w:rPr>
      <w:color w:val="605E5C"/>
      <w:shd w:val="clear" w:color="auto" w:fill="E1DFDD"/>
    </w:rPr>
  </w:style>
  <w:style w:type="character" w:customStyle="1" w:styleId="af4">
    <w:name w:val="頁首 字元"/>
    <w:basedOn w:val="a0"/>
    <w:link w:val="af3"/>
    <w:qFormat/>
    <w:rPr>
      <w:rFonts w:eastAsiaTheme="minorEastAsia" w:cstheme="minorBidi"/>
      <w:lang w:eastAsia="zh-CN"/>
    </w:rPr>
  </w:style>
  <w:style w:type="character" w:customStyle="1" w:styleId="af0">
    <w:name w:val="頁尾 字元"/>
    <w:basedOn w:val="a0"/>
    <w:link w:val="af"/>
    <w:uiPriority w:val="99"/>
    <w:rPr>
      <w:rFonts w:eastAsiaTheme="minorEastAsia" w:cstheme="minorBidi"/>
      <w:lang w:eastAsia="zh-CN"/>
    </w:rPr>
  </w:style>
  <w:style w:type="paragraph" w:customStyle="1" w:styleId="FigureType">
    <w:name w:val="Figure Type"/>
    <w:basedOn w:val="a"/>
    <w:link w:val="FigureType0"/>
    <w:qFormat/>
    <w:pPr>
      <w:ind w:firstLineChars="0" w:firstLine="0"/>
      <w:jc w:val="center"/>
    </w:pPr>
    <w:rPr>
      <w:b/>
      <w:bCs/>
    </w:rPr>
  </w:style>
  <w:style w:type="paragraph" w:customStyle="1" w:styleId="TableType">
    <w:name w:val="Table Type"/>
    <w:basedOn w:val="a"/>
    <w:link w:val="TableType0"/>
    <w:qFormat/>
    <w:pPr>
      <w:ind w:firstLineChars="0" w:firstLine="0"/>
      <w:jc w:val="center"/>
    </w:pPr>
    <w:rPr>
      <w:b/>
      <w:bCs/>
    </w:rPr>
  </w:style>
  <w:style w:type="character" w:customStyle="1" w:styleId="FigureType0">
    <w:name w:val="Figure Type 字元"/>
    <w:basedOn w:val="a0"/>
    <w:link w:val="FigureType"/>
    <w:rPr>
      <w:rFonts w:eastAsia="Times New Roman"/>
      <w:b/>
      <w:bCs/>
      <w:sz w:val="24"/>
    </w:rPr>
  </w:style>
  <w:style w:type="character" w:customStyle="1" w:styleId="TableType0">
    <w:name w:val="Table Type 字元"/>
    <w:basedOn w:val="a0"/>
    <w:link w:val="TableType"/>
    <w:qFormat/>
    <w:rPr>
      <w:rFonts w:eastAsia="Times New Roman"/>
      <w:b/>
      <w:bCs/>
      <w:sz w:val="24"/>
    </w:rPr>
  </w:style>
  <w:style w:type="paragraph" w:customStyle="1" w:styleId="EndNoteBibliographyTitle">
    <w:name w:val="EndNote Bibliography Title"/>
    <w:basedOn w:val="a"/>
    <w:link w:val="EndNoteBibliographyTitle0"/>
    <w:qFormat/>
    <w:pPr>
      <w:jc w:val="center"/>
    </w:pPr>
  </w:style>
  <w:style w:type="character" w:customStyle="1" w:styleId="EndNoteBibliographyTitle0">
    <w:name w:val="EndNote Bibliography Title 字元"/>
    <w:basedOn w:val="a0"/>
    <w:link w:val="EndNoteBibliographyTitle"/>
    <w:rPr>
      <w:rFonts w:eastAsia="Times New Roman"/>
      <w:sz w:val="24"/>
    </w:rPr>
  </w:style>
  <w:style w:type="paragraph" w:customStyle="1" w:styleId="EndNoteBibliography">
    <w:name w:val="EndNote Bibliography"/>
    <w:basedOn w:val="a"/>
    <w:link w:val="EndNoteBibliography0"/>
    <w:qFormat/>
    <w:pPr>
      <w:spacing w:line="240" w:lineRule="auto"/>
    </w:pPr>
  </w:style>
  <w:style w:type="character" w:customStyle="1" w:styleId="EndNoteBibliography0">
    <w:name w:val="EndNote Bibliography 字元"/>
    <w:basedOn w:val="a0"/>
    <w:link w:val="EndNoteBibliography"/>
    <w:qFormat/>
    <w:rPr>
      <w:rFonts w:eastAsia="Times New Roman"/>
      <w:sz w:val="24"/>
    </w:rPr>
  </w:style>
  <w:style w:type="character" w:customStyle="1" w:styleId="51">
    <w:name w:val="未解析的提及5"/>
    <w:basedOn w:val="a0"/>
    <w:uiPriority w:val="99"/>
    <w:semiHidden/>
    <w:unhideWhenUsed/>
    <w:qFormat/>
    <w:rPr>
      <w:color w:val="605E5C"/>
      <w:shd w:val="clear" w:color="auto" w:fill="E1DFDD"/>
    </w:rPr>
  </w:style>
  <w:style w:type="character" w:customStyle="1" w:styleId="ad">
    <w:name w:val="章節附註文字 字元"/>
    <w:basedOn w:val="a0"/>
    <w:link w:val="ac"/>
    <w:qFormat/>
    <w:rPr>
      <w:rFonts w:eastAsia="Times New Roman"/>
      <w:sz w:val="24"/>
    </w:rPr>
  </w:style>
  <w:style w:type="character" w:customStyle="1" w:styleId="11">
    <w:name w:val="目錄 1 字元"/>
    <w:link w:val="10"/>
    <w:uiPriority w:val="39"/>
    <w:qFormat/>
  </w:style>
  <w:style w:type="character" w:customStyle="1" w:styleId="60">
    <w:name w:val="未解析的提及6"/>
    <w:basedOn w:val="a0"/>
    <w:uiPriority w:val="99"/>
    <w:semiHidden/>
    <w:unhideWhenUsed/>
    <w:qFormat/>
    <w:rPr>
      <w:color w:val="605E5C"/>
      <w:shd w:val="clear" w:color="auto" w:fill="E1DFDD"/>
    </w:rPr>
  </w:style>
  <w:style w:type="table" w:customStyle="1" w:styleId="210">
    <w:name w:val="純表格 21"/>
    <w:basedOn w:val="a1"/>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fa">
    <w:name w:val="標準"/>
    <w:basedOn w:val="a1"/>
    <w:uiPriority w:val="99"/>
    <w:rPr>
      <w:rFonts w:eastAsia="Times New Roman"/>
    </w:rPr>
    <w:tblPr/>
  </w:style>
  <w:style w:type="character" w:styleId="afb">
    <w:name w:val="Unresolved Mention"/>
    <w:basedOn w:val="a0"/>
    <w:uiPriority w:val="99"/>
    <w:semiHidden/>
    <w:unhideWhenUsed/>
    <w:rsid w:val="00AC5100"/>
    <w:rPr>
      <w:color w:val="605E5C"/>
      <w:shd w:val="clear" w:color="auto" w:fill="E1DFDD"/>
    </w:rPr>
  </w:style>
  <w:style w:type="paragraph" w:customStyle="1" w:styleId="EndNoteCategoryHeading">
    <w:name w:val="EndNote Category Heading"/>
    <w:basedOn w:val="a"/>
    <w:link w:val="EndNoteCategoryHeading0"/>
    <w:rsid w:val="004238FC"/>
    <w:pPr>
      <w:spacing w:before="120" w:after="120"/>
      <w:jc w:val="left"/>
    </w:pPr>
    <w:rPr>
      <w:b/>
      <w:noProof/>
    </w:rPr>
  </w:style>
  <w:style w:type="character" w:customStyle="1" w:styleId="EndNoteCategoryHeading0">
    <w:name w:val="EndNote Category Heading 字元"/>
    <w:basedOn w:val="a0"/>
    <w:link w:val="EndNoteCategoryHeading"/>
    <w:rsid w:val="004238FC"/>
    <w:rPr>
      <w:rFonts w:eastAsia="Times New Roman"/>
      <w:b/>
      <w:noProof/>
      <w:sz w:val="24"/>
    </w:rPr>
  </w:style>
  <w:style w:type="paragraph" w:styleId="afc">
    <w:name w:val="Revision"/>
    <w:hidden/>
    <w:uiPriority w:val="99"/>
    <w:unhideWhenUsed/>
    <w:rsid w:val="00276FE5"/>
    <w:rPr>
      <w:rFonts w:eastAsia="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05869">
      <w:bodyDiv w:val="1"/>
      <w:marLeft w:val="0"/>
      <w:marRight w:val="0"/>
      <w:marTop w:val="0"/>
      <w:marBottom w:val="0"/>
      <w:divBdr>
        <w:top w:val="none" w:sz="0" w:space="0" w:color="auto"/>
        <w:left w:val="none" w:sz="0" w:space="0" w:color="auto"/>
        <w:bottom w:val="none" w:sz="0" w:space="0" w:color="auto"/>
        <w:right w:val="none" w:sz="0" w:space="0" w:color="auto"/>
      </w:divBdr>
    </w:div>
    <w:div w:id="248661600">
      <w:bodyDiv w:val="1"/>
      <w:marLeft w:val="0"/>
      <w:marRight w:val="0"/>
      <w:marTop w:val="0"/>
      <w:marBottom w:val="0"/>
      <w:divBdr>
        <w:top w:val="none" w:sz="0" w:space="0" w:color="auto"/>
        <w:left w:val="none" w:sz="0" w:space="0" w:color="auto"/>
        <w:bottom w:val="none" w:sz="0" w:space="0" w:color="auto"/>
        <w:right w:val="none" w:sz="0" w:space="0" w:color="auto"/>
      </w:divBdr>
    </w:div>
    <w:div w:id="270864113">
      <w:bodyDiv w:val="1"/>
      <w:marLeft w:val="0"/>
      <w:marRight w:val="0"/>
      <w:marTop w:val="0"/>
      <w:marBottom w:val="0"/>
      <w:divBdr>
        <w:top w:val="none" w:sz="0" w:space="0" w:color="auto"/>
        <w:left w:val="none" w:sz="0" w:space="0" w:color="auto"/>
        <w:bottom w:val="none" w:sz="0" w:space="0" w:color="auto"/>
        <w:right w:val="none" w:sz="0" w:space="0" w:color="auto"/>
      </w:divBdr>
    </w:div>
    <w:div w:id="324015893">
      <w:bodyDiv w:val="1"/>
      <w:marLeft w:val="0"/>
      <w:marRight w:val="0"/>
      <w:marTop w:val="0"/>
      <w:marBottom w:val="0"/>
      <w:divBdr>
        <w:top w:val="none" w:sz="0" w:space="0" w:color="auto"/>
        <w:left w:val="none" w:sz="0" w:space="0" w:color="auto"/>
        <w:bottom w:val="none" w:sz="0" w:space="0" w:color="auto"/>
        <w:right w:val="none" w:sz="0" w:space="0" w:color="auto"/>
      </w:divBdr>
    </w:div>
    <w:div w:id="362636180">
      <w:bodyDiv w:val="1"/>
      <w:marLeft w:val="0"/>
      <w:marRight w:val="0"/>
      <w:marTop w:val="0"/>
      <w:marBottom w:val="0"/>
      <w:divBdr>
        <w:top w:val="none" w:sz="0" w:space="0" w:color="auto"/>
        <w:left w:val="none" w:sz="0" w:space="0" w:color="auto"/>
        <w:bottom w:val="none" w:sz="0" w:space="0" w:color="auto"/>
        <w:right w:val="none" w:sz="0" w:space="0" w:color="auto"/>
      </w:divBdr>
    </w:div>
    <w:div w:id="398867809">
      <w:bodyDiv w:val="1"/>
      <w:marLeft w:val="0"/>
      <w:marRight w:val="0"/>
      <w:marTop w:val="0"/>
      <w:marBottom w:val="0"/>
      <w:divBdr>
        <w:top w:val="none" w:sz="0" w:space="0" w:color="auto"/>
        <w:left w:val="none" w:sz="0" w:space="0" w:color="auto"/>
        <w:bottom w:val="none" w:sz="0" w:space="0" w:color="auto"/>
        <w:right w:val="none" w:sz="0" w:space="0" w:color="auto"/>
      </w:divBdr>
    </w:div>
    <w:div w:id="693268164">
      <w:bodyDiv w:val="1"/>
      <w:marLeft w:val="0"/>
      <w:marRight w:val="0"/>
      <w:marTop w:val="0"/>
      <w:marBottom w:val="0"/>
      <w:divBdr>
        <w:top w:val="none" w:sz="0" w:space="0" w:color="auto"/>
        <w:left w:val="none" w:sz="0" w:space="0" w:color="auto"/>
        <w:bottom w:val="none" w:sz="0" w:space="0" w:color="auto"/>
        <w:right w:val="none" w:sz="0" w:space="0" w:color="auto"/>
      </w:divBdr>
    </w:div>
    <w:div w:id="758259939">
      <w:bodyDiv w:val="1"/>
      <w:marLeft w:val="0"/>
      <w:marRight w:val="0"/>
      <w:marTop w:val="0"/>
      <w:marBottom w:val="0"/>
      <w:divBdr>
        <w:top w:val="none" w:sz="0" w:space="0" w:color="auto"/>
        <w:left w:val="none" w:sz="0" w:space="0" w:color="auto"/>
        <w:bottom w:val="none" w:sz="0" w:space="0" w:color="auto"/>
        <w:right w:val="none" w:sz="0" w:space="0" w:color="auto"/>
      </w:divBdr>
    </w:div>
    <w:div w:id="1095976026">
      <w:bodyDiv w:val="1"/>
      <w:marLeft w:val="0"/>
      <w:marRight w:val="0"/>
      <w:marTop w:val="0"/>
      <w:marBottom w:val="0"/>
      <w:divBdr>
        <w:top w:val="none" w:sz="0" w:space="0" w:color="auto"/>
        <w:left w:val="none" w:sz="0" w:space="0" w:color="auto"/>
        <w:bottom w:val="none" w:sz="0" w:space="0" w:color="auto"/>
        <w:right w:val="none" w:sz="0" w:space="0" w:color="auto"/>
      </w:divBdr>
    </w:div>
    <w:div w:id="1149245108">
      <w:bodyDiv w:val="1"/>
      <w:marLeft w:val="0"/>
      <w:marRight w:val="0"/>
      <w:marTop w:val="0"/>
      <w:marBottom w:val="0"/>
      <w:divBdr>
        <w:top w:val="none" w:sz="0" w:space="0" w:color="auto"/>
        <w:left w:val="none" w:sz="0" w:space="0" w:color="auto"/>
        <w:bottom w:val="none" w:sz="0" w:space="0" w:color="auto"/>
        <w:right w:val="none" w:sz="0" w:space="0" w:color="auto"/>
      </w:divBdr>
    </w:div>
    <w:div w:id="1618751809">
      <w:bodyDiv w:val="1"/>
      <w:marLeft w:val="0"/>
      <w:marRight w:val="0"/>
      <w:marTop w:val="0"/>
      <w:marBottom w:val="0"/>
      <w:divBdr>
        <w:top w:val="none" w:sz="0" w:space="0" w:color="auto"/>
        <w:left w:val="none" w:sz="0" w:space="0" w:color="auto"/>
        <w:bottom w:val="none" w:sz="0" w:space="0" w:color="auto"/>
        <w:right w:val="none" w:sz="0" w:space="0" w:color="auto"/>
      </w:divBdr>
    </w:div>
    <w:div w:id="1740593374">
      <w:bodyDiv w:val="1"/>
      <w:marLeft w:val="0"/>
      <w:marRight w:val="0"/>
      <w:marTop w:val="0"/>
      <w:marBottom w:val="0"/>
      <w:divBdr>
        <w:top w:val="none" w:sz="0" w:space="0" w:color="auto"/>
        <w:left w:val="none" w:sz="0" w:space="0" w:color="auto"/>
        <w:bottom w:val="none" w:sz="0" w:space="0" w:color="auto"/>
        <w:right w:val="none" w:sz="0" w:space="0" w:color="auto"/>
      </w:divBdr>
    </w:div>
    <w:div w:id="1777631220">
      <w:bodyDiv w:val="1"/>
      <w:marLeft w:val="0"/>
      <w:marRight w:val="0"/>
      <w:marTop w:val="0"/>
      <w:marBottom w:val="0"/>
      <w:divBdr>
        <w:top w:val="none" w:sz="0" w:space="0" w:color="auto"/>
        <w:left w:val="none" w:sz="0" w:space="0" w:color="auto"/>
        <w:bottom w:val="none" w:sz="0" w:space="0" w:color="auto"/>
        <w:right w:val="none" w:sz="0" w:space="0" w:color="auto"/>
      </w:divBdr>
    </w:div>
    <w:div w:id="1791171448">
      <w:bodyDiv w:val="1"/>
      <w:marLeft w:val="0"/>
      <w:marRight w:val="0"/>
      <w:marTop w:val="0"/>
      <w:marBottom w:val="0"/>
      <w:divBdr>
        <w:top w:val="none" w:sz="0" w:space="0" w:color="auto"/>
        <w:left w:val="none" w:sz="0" w:space="0" w:color="auto"/>
        <w:bottom w:val="none" w:sz="0" w:space="0" w:color="auto"/>
        <w:right w:val="none" w:sz="0" w:space="0" w:color="auto"/>
      </w:divBdr>
    </w:div>
    <w:div w:id="1856113216">
      <w:bodyDiv w:val="1"/>
      <w:marLeft w:val="0"/>
      <w:marRight w:val="0"/>
      <w:marTop w:val="0"/>
      <w:marBottom w:val="0"/>
      <w:divBdr>
        <w:top w:val="none" w:sz="0" w:space="0" w:color="auto"/>
        <w:left w:val="none" w:sz="0" w:space="0" w:color="auto"/>
        <w:bottom w:val="none" w:sz="0" w:space="0" w:color="auto"/>
        <w:right w:val="none" w:sz="0" w:space="0" w:color="auto"/>
      </w:divBdr>
    </w:div>
    <w:div w:id="1875456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tiff"/><Relationship Id="rId16" Type="http://schemas.microsoft.com/office/2016/09/relationships/commentsIds" Target="commentsIds.xm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hyperlink" Target="https://www.businessinsider.com/why-is-virtual-reality-so-expensive-2016-9"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jpeg"/><Relationship Id="rId1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oleObject" Target="embeddings/oleObject1.bin"/><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8.png"/><Relationship Id="rId64" Type="http://schemas.openxmlformats.org/officeDocument/2006/relationships/image" Target="media/image46.tiff"/><Relationship Id="rId69" Type="http://schemas.openxmlformats.org/officeDocument/2006/relationships/image" Target="media/image51.tiff"/><Relationship Id="rId77" Type="http://schemas.openxmlformats.org/officeDocument/2006/relationships/hyperlink" Target="https://developer.apple.com/machine-learning/models/" TargetMode="External"/><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header" Target="header3.xml"/><Relationship Id="rId17" Type="http://schemas.microsoft.com/office/2018/08/relationships/commentsExtensible" Target="commentsExtensible.xm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jpe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s://omdia.tech.informa.com/pr/2021-dec/omdia-research-reveals-12m-consumer-vr-headsets-sold-in-2021-with-content-spend-exceeding-2b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image" Target="media/image39.jpe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image" Target="media/image47.tiff"/><Relationship Id="rId73" Type="http://schemas.openxmlformats.org/officeDocument/2006/relationships/image" Target="media/image55.png"/><Relationship Id="rId78" Type="http://schemas.openxmlformats.org/officeDocument/2006/relationships/footer" Target="footer4.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1.png"/><Relationship Id="rId39" Type="http://schemas.openxmlformats.org/officeDocument/2006/relationships/image" Target="media/image21.png"/><Relationship Id="rId34" Type="http://schemas.openxmlformats.org/officeDocument/2006/relationships/image" Target="media/image17.wmf"/><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developer.apple.com/documentation/avfoundation/avdepthdata" TargetMode="Externa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jpeg"/><Relationship Id="rId45" Type="http://schemas.openxmlformats.org/officeDocument/2006/relationships/image" Target="media/image27.png"/><Relationship Id="rId66"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AE8A-7F54-4CE7-AFAB-F8B7FB360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TotalTime>
  <Pages>77</Pages>
  <Words>28723</Words>
  <Characters>163724</Characters>
  <Application>Microsoft Office Word</Application>
  <DocSecurity>0</DocSecurity>
  <Lines>1364</Lines>
  <Paragraphs>384</Paragraphs>
  <ScaleCrop>false</ScaleCrop>
  <Company/>
  <LinksUpToDate>false</LinksUpToDate>
  <CharactersWithSpaces>192063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黃柏瑜</cp:lastModifiedBy>
  <cp:revision>194</cp:revision>
  <cp:lastPrinted>2023-07-07T14:54:00Z</cp:lastPrinted>
  <dcterms:created xsi:type="dcterms:W3CDTF">2023-03-21T11:05:00Z</dcterms:created>
  <dcterms:modified xsi:type="dcterms:W3CDTF">2023-07-17T09:11:00Z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